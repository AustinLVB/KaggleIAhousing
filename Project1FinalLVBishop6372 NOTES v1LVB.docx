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8C28D6" w14:textId="2EB25294" w:rsidR="007C6462" w:rsidRDefault="00C52072" w:rsidP="00C52072">
      <w:pPr>
        <w:pStyle w:val="ListParagraph"/>
        <w:numPr>
          <w:ilvl w:val="0"/>
          <w:numId w:val="4"/>
        </w:numPr>
        <w:jc w:val="both"/>
        <w:rPr>
          <w:rFonts w:ascii="Times New Roman" w:hAnsi="Times New Roman" w:cs="Times New Roman"/>
          <w:color w:val="5B9BD5" w:themeColor="accent5"/>
        </w:rPr>
      </w:pPr>
      <w:r>
        <w:rPr>
          <w:rFonts w:ascii="Times New Roman" w:hAnsi="Times New Roman" w:cs="Times New Roman"/>
          <w:color w:val="5B9BD5" w:themeColor="accent5"/>
        </w:rPr>
        <w:t>You are very creative in the variables selection which is great.</w:t>
      </w:r>
    </w:p>
    <w:p w14:paraId="31A28CB3" w14:textId="4E13277C" w:rsidR="00C52072" w:rsidRDefault="00C52072" w:rsidP="00C52072">
      <w:pPr>
        <w:pStyle w:val="ListParagraph"/>
        <w:numPr>
          <w:ilvl w:val="0"/>
          <w:numId w:val="4"/>
        </w:numPr>
        <w:jc w:val="both"/>
        <w:rPr>
          <w:rFonts w:ascii="Times New Roman" w:hAnsi="Times New Roman" w:cs="Times New Roman"/>
          <w:color w:val="5B9BD5" w:themeColor="accent5"/>
        </w:rPr>
      </w:pPr>
      <w:r>
        <w:rPr>
          <w:rFonts w:ascii="Times New Roman" w:hAnsi="Times New Roman" w:cs="Times New Roman"/>
          <w:color w:val="5B9BD5" w:themeColor="accent5"/>
        </w:rPr>
        <w:t>Generally, this is a fairly complete report with most required elements.</w:t>
      </w:r>
    </w:p>
    <w:p w14:paraId="4FDEA354" w14:textId="539D4E42" w:rsidR="00C52072" w:rsidRDefault="00C52072" w:rsidP="00C52072">
      <w:pPr>
        <w:pStyle w:val="ListParagraph"/>
        <w:numPr>
          <w:ilvl w:val="0"/>
          <w:numId w:val="4"/>
        </w:numPr>
        <w:jc w:val="both"/>
        <w:rPr>
          <w:rFonts w:ascii="Times New Roman" w:hAnsi="Times New Roman" w:cs="Times New Roman"/>
          <w:color w:val="5B9BD5" w:themeColor="accent5"/>
        </w:rPr>
      </w:pPr>
      <w:r>
        <w:rPr>
          <w:rFonts w:ascii="Times New Roman" w:hAnsi="Times New Roman" w:cs="Times New Roman"/>
          <w:color w:val="5B9BD5" w:themeColor="accent5"/>
        </w:rPr>
        <w:t>My suggestion to you is to focus more on the diagnostic plots. Don’t ignore the hint when assumptions are severely violated. You need to think over the interpretation of coefficient estimates. Please check my related comments. Your model performance is not very good, which could be related to insufficient/inappropriate data treatment</w:t>
      </w:r>
      <w:r w:rsidR="008232B5">
        <w:rPr>
          <w:rFonts w:ascii="Times New Roman" w:hAnsi="Times New Roman" w:cs="Times New Roman"/>
          <w:color w:val="5B9BD5" w:themeColor="accent5"/>
        </w:rPr>
        <w:t xml:space="preserve"> prior to modeling.</w:t>
      </w:r>
    </w:p>
    <w:p w14:paraId="307F0BCE" w14:textId="3DF14FDA" w:rsidR="006B7183" w:rsidRPr="006B7183" w:rsidRDefault="006B7183" w:rsidP="006B7183">
      <w:pPr>
        <w:pStyle w:val="ListParagraph"/>
        <w:rPr>
          <w:rFonts w:ascii="Times New Roman" w:hAnsi="Times New Roman" w:cs="Times New Roman"/>
          <w:color w:val="5B9BD5" w:themeColor="accent5"/>
        </w:rPr>
      </w:pPr>
      <w:r>
        <w:rPr>
          <w:rFonts w:ascii="Times New Roman" w:hAnsi="Times New Roman" w:cs="Times New Roman"/>
          <w:color w:val="5B9BD5" w:themeColor="accent5"/>
        </w:rPr>
        <w:t>(</w:t>
      </w:r>
      <w:r w:rsidRPr="006B7183">
        <w:rPr>
          <w:rFonts w:ascii="Times New Roman" w:hAnsi="Times New Roman" w:cs="Times New Roman"/>
          <w:color w:val="5B9BD5" w:themeColor="accent5"/>
        </w:rPr>
        <w:t>The best Kaggle score of the class is 0.1261.</w:t>
      </w:r>
      <w:r>
        <w:rPr>
          <w:rFonts w:ascii="Times New Roman" w:hAnsi="Times New Roman" w:cs="Times New Roman"/>
          <w:color w:val="5B9BD5" w:themeColor="accent5"/>
        </w:rPr>
        <w:t>)</w:t>
      </w:r>
    </w:p>
    <w:p w14:paraId="71CB4A7C" w14:textId="77777777" w:rsidR="00C52072" w:rsidRPr="00C52072" w:rsidRDefault="00C52072" w:rsidP="00C52072">
      <w:pPr>
        <w:pStyle w:val="ListParagraph"/>
        <w:jc w:val="both"/>
        <w:rPr>
          <w:ins w:id="0" w:author="Penelope" w:date="2017-10-12T10:33:00Z"/>
          <w:rFonts w:ascii="Times New Roman" w:hAnsi="Times New Roman" w:cs="Times New Roman"/>
          <w:color w:val="5B9BD5" w:themeColor="accent5"/>
        </w:rPr>
      </w:pPr>
    </w:p>
    <w:p w14:paraId="6B6E7DDF" w14:textId="77777777" w:rsidR="007C6462" w:rsidRDefault="007C6462" w:rsidP="00F70FB7">
      <w:pPr>
        <w:jc w:val="both"/>
        <w:rPr>
          <w:rFonts w:ascii="Times New Roman" w:hAnsi="Times New Roman" w:cs="Times New Roman"/>
        </w:rPr>
      </w:pPr>
    </w:p>
    <w:p w14:paraId="215B9D61" w14:textId="77777777" w:rsidR="00F70FB7" w:rsidRDefault="00F70FB7" w:rsidP="00F70FB7">
      <w:pPr>
        <w:pStyle w:val="Heading1"/>
      </w:pPr>
      <w:commentRangeStart w:id="1"/>
      <w:r>
        <w:t>Introduction</w:t>
      </w:r>
      <w:commentRangeEnd w:id="1"/>
      <w:r w:rsidR="000A450E">
        <w:rPr>
          <w:rStyle w:val="CommentReference"/>
          <w:rFonts w:asciiTheme="minorHAnsi" w:eastAsiaTheme="minorHAnsi" w:hAnsiTheme="minorHAnsi" w:cstheme="minorBidi"/>
          <w:color w:val="auto"/>
        </w:rPr>
        <w:commentReference w:id="1"/>
      </w:r>
    </w:p>
    <w:p w14:paraId="780B3549" w14:textId="66EA0FEB" w:rsidR="00F70FB7" w:rsidRDefault="003C0236" w:rsidP="00F70FB7">
      <w:r>
        <w:t>The goal of Project 1 i</w:t>
      </w:r>
      <w:r w:rsidR="005402D7">
        <w:t>s</w:t>
      </w:r>
      <w:r w:rsidR="00BC6E8D">
        <w:t xml:space="preserve"> to </w:t>
      </w:r>
      <w:r w:rsidR="00FB522C">
        <w:t>predict the</w:t>
      </w:r>
      <w:r w:rsidR="001000E4">
        <w:t xml:space="preserve"> final sales price</w:t>
      </w:r>
      <w:r w:rsidR="00C7287C">
        <w:t xml:space="preserve"> (response)</w:t>
      </w:r>
      <w:r w:rsidR="001000E4">
        <w:t xml:space="preserve"> of each home in the</w:t>
      </w:r>
      <w:r>
        <w:t xml:space="preserve"> Kaggle – Ames, IA dataset.  D</w:t>
      </w:r>
      <w:r w:rsidR="00A05123">
        <w:t>ocument your model selection approach and confidence.</w:t>
      </w:r>
    </w:p>
    <w:p w14:paraId="61081EB0" w14:textId="77777777" w:rsidR="00F70FB7" w:rsidRDefault="00F70FB7" w:rsidP="00F70FB7">
      <w:pPr>
        <w:pStyle w:val="Heading1"/>
      </w:pPr>
      <w:r>
        <w:t>Data Description</w:t>
      </w:r>
    </w:p>
    <w:p w14:paraId="5E25FBC5" w14:textId="0280B41B" w:rsidR="00F70FB7" w:rsidRPr="00F70FB7" w:rsidRDefault="00A05123" w:rsidP="00F70FB7">
      <w:r>
        <w:t>The data</w:t>
      </w:r>
      <w:r w:rsidR="001000E4">
        <w:t xml:space="preserve"> is from Century 21 realtors</w:t>
      </w:r>
      <w:r>
        <w:t xml:space="preserve">. </w:t>
      </w:r>
      <w:r w:rsidR="001000E4">
        <w:t xml:space="preserve"> </w:t>
      </w:r>
      <w:r>
        <w:t xml:space="preserve">There are 1,460 observations of homes sold between 2006 and 2010 with 80 variables used to determine sales price.  </w:t>
      </w:r>
      <w:commentRangeStart w:id="2"/>
      <w:r>
        <w:t>Th</w:t>
      </w:r>
      <w:r w:rsidR="003C0236">
        <w:t xml:space="preserve">is is an observational study; </w:t>
      </w:r>
      <w:r>
        <w:t>therefore</w:t>
      </w:r>
      <w:r w:rsidR="00235061">
        <w:t>,</w:t>
      </w:r>
      <w:r>
        <w:t xml:space="preserve"> n</w:t>
      </w:r>
      <w:r w:rsidR="001000E4">
        <w:t>o causal inference can be implied acr</w:t>
      </w:r>
      <w:r w:rsidR="001B3C6D">
        <w:t>oss the Ames, IA real estate market.</w:t>
      </w:r>
      <w:commentRangeEnd w:id="2"/>
      <w:r w:rsidR="000A450E">
        <w:rPr>
          <w:rStyle w:val="CommentReference"/>
        </w:rPr>
        <w:commentReference w:id="2"/>
      </w:r>
    </w:p>
    <w:p w14:paraId="72389299" w14:textId="4AF38AF3" w:rsidR="00F70FB7" w:rsidRDefault="00F70FB7" w:rsidP="00F70FB7">
      <w:pPr>
        <w:pStyle w:val="Heading1"/>
      </w:pPr>
      <w:commentRangeStart w:id="3"/>
      <w:r>
        <w:t>Exploratory Analysis</w:t>
      </w:r>
      <w:commentRangeEnd w:id="3"/>
      <w:r w:rsidR="00440839">
        <w:rPr>
          <w:rStyle w:val="CommentReference"/>
          <w:rFonts w:asciiTheme="minorHAnsi" w:eastAsiaTheme="minorHAnsi" w:hAnsiTheme="minorHAnsi" w:cstheme="minorBidi"/>
          <w:color w:val="auto"/>
        </w:rPr>
        <w:commentReference w:id="3"/>
      </w:r>
      <w:r w:rsidR="004D61E8">
        <w:t xml:space="preserve"> (updated)</w:t>
      </w:r>
      <w:r w:rsidR="00693A16">
        <w:t xml:space="preserve"> </w:t>
      </w:r>
    </w:p>
    <w:p w14:paraId="4C860495" w14:textId="0AF6CC1F" w:rsidR="00EF6732" w:rsidRDefault="00BD3DEA" w:rsidP="00BC6E8D">
      <w:r>
        <w:t>Before Explor</w:t>
      </w:r>
      <w:r w:rsidR="008827D4">
        <w:t>atory Data Analysis</w:t>
      </w:r>
      <w:r w:rsidR="00E60AA9">
        <w:t xml:space="preserve"> </w:t>
      </w:r>
      <w:r>
        <w:t xml:space="preserve">the issue of significant missing data is addressed.  The missing data did not appear to be coding errors, rather </w:t>
      </w:r>
      <w:r w:rsidR="00CA0D59">
        <w:t xml:space="preserve">just a lot of </w:t>
      </w:r>
      <w:r w:rsidR="00CE23B4">
        <w:t xml:space="preserve">variables being </w:t>
      </w:r>
      <w:r w:rsidR="00E60AA9">
        <w:t>tracked</w:t>
      </w:r>
      <w:r w:rsidR="00CE23B4">
        <w:t>.</w:t>
      </w:r>
      <w:r w:rsidR="008827D4">
        <w:t xml:space="preserve">  Given the</w:t>
      </w:r>
      <w:r w:rsidR="00E60AA9">
        <w:t xml:space="preserve"> nature of this project with Kaggle </w:t>
      </w:r>
      <w:r w:rsidR="00E60AA9" w:rsidRPr="00BA65DA">
        <w:rPr>
          <w:u w:val="single"/>
        </w:rPr>
        <w:t>requiring every row</w:t>
      </w:r>
      <w:r w:rsidR="00E60AA9">
        <w:t xml:space="preserve">, the approach of deleting missing entries is not an option. </w:t>
      </w:r>
      <w:r w:rsidR="008827D4">
        <w:t xml:space="preserve"> With w</w:t>
      </w:r>
      <w:r w:rsidR="00E60AA9">
        <w:t>hat is already known about the data set requiring transformation, the numerous entries with ‘0’</w:t>
      </w:r>
      <w:r w:rsidR="008827D4">
        <w:t xml:space="preserve"> value, e.g., ‘0 HalfBaths’, </w:t>
      </w:r>
      <w:r w:rsidR="00667251">
        <w:t>some type of imputation must be done.</w:t>
      </w:r>
      <w:r w:rsidR="00D42A35">
        <w:t xml:space="preserve"> </w:t>
      </w:r>
      <w:r w:rsidR="00E60AA9">
        <w:t>Missing data imputation</w:t>
      </w:r>
      <w:r w:rsidR="00BA65DA">
        <w:t xml:space="preserve"> is complicated.  The previous approach, using the mean value to fill in missing data, is not good for multivariate analysis since it hides correlations.  </w:t>
      </w:r>
      <w:r w:rsidR="00E60AA9">
        <w:t>Given time and current experience, a combination of media</w:t>
      </w:r>
      <w:r w:rsidR="008827D4">
        <w:t>n and small value imputation</w:t>
      </w:r>
      <w:r w:rsidR="00D42A35">
        <w:rPr>
          <w:rStyle w:val="FootnoteReference"/>
        </w:rPr>
        <w:footnoteReference w:id="1"/>
      </w:r>
      <w:r w:rsidR="008827D4">
        <w:t xml:space="preserve"> is</w:t>
      </w:r>
      <w:r w:rsidR="00E60AA9">
        <w:t xml:space="preserve"> used.  For those entries with ‘NA’ or missing values, the m</w:t>
      </w:r>
      <w:r w:rsidR="008827D4">
        <w:t>edian value for the variable is</w:t>
      </w:r>
      <w:r w:rsidR="00E60AA9">
        <w:t xml:space="preserve"> substituted.  For those entries that had a ‘0’, like ‘0 HalfBaths’, .0001 replaced the ‘0’</w:t>
      </w:r>
      <w:r w:rsidR="00D42A35">
        <w:t xml:space="preserve"> to allow for transformation.</w:t>
      </w:r>
      <w:r w:rsidR="00E60AA9">
        <w:t xml:space="preserve"> </w:t>
      </w:r>
    </w:p>
    <w:p w14:paraId="2F2A71D8" w14:textId="77777777" w:rsidR="008827D4" w:rsidRDefault="008827D4" w:rsidP="00BC6E8D"/>
    <w:p w14:paraId="21970931" w14:textId="4A055DFD" w:rsidR="00D42A35" w:rsidRDefault="004D61E8" w:rsidP="00693A16">
      <w:r>
        <w:t xml:space="preserve">Initial analysis </w:t>
      </w:r>
      <w:r w:rsidR="00062A35">
        <w:t xml:space="preserve">of the numerical variables </w:t>
      </w:r>
      <w:r w:rsidR="0035327E">
        <w:t xml:space="preserve">shows that the data does not </w:t>
      </w:r>
      <w:r w:rsidR="00102DC0">
        <w:t xml:space="preserve">sufficiently </w:t>
      </w:r>
      <w:r w:rsidR="0035327E">
        <w:t>meet the assumptions of linear regression, like linear relationship, no multicollinearity, multivariate normality, etc.</w:t>
      </w:r>
      <w:r w:rsidR="008827D4">
        <w:t xml:space="preserve">  A log transformation is</w:t>
      </w:r>
      <w:r w:rsidR="0035327E">
        <w:t xml:space="preserve"> conducted on key va</w:t>
      </w:r>
      <w:r w:rsidR="008827D4">
        <w:t xml:space="preserve">riables to </w:t>
      </w:r>
      <w:r w:rsidR="0035327E">
        <w:t>m</w:t>
      </w:r>
      <w:r w:rsidR="008827D4">
        <w:t>e</w:t>
      </w:r>
      <w:r w:rsidR="0035327E">
        <w:t xml:space="preserve">et the linear regression assumptions.  Side by side diagrams show the initial model and then the </w:t>
      </w:r>
      <w:r w:rsidR="008827D4">
        <w:t xml:space="preserve">log </w:t>
      </w:r>
      <w:r w:rsidR="0035327E">
        <w:t>transformed model.</w:t>
      </w:r>
    </w:p>
    <w:p w14:paraId="0585F4C9" w14:textId="121CAE1A" w:rsidR="00F72B90" w:rsidRDefault="00D42A35" w:rsidP="00D42A35">
      <w:pPr>
        <w:pStyle w:val="Caption"/>
        <w:jc w:val="center"/>
      </w:pPr>
      <w:r>
        <w:lastRenderedPageBreak/>
        <w:t xml:space="preserve">Figure </w:t>
      </w:r>
      <w:r w:rsidR="00CF1B30">
        <w:fldChar w:fldCharType="begin"/>
      </w:r>
      <w:r w:rsidR="00CF1B30">
        <w:instrText xml:space="preserve"> SEQ Figure \* ARABIC </w:instrText>
      </w:r>
      <w:r w:rsidR="00CF1B30">
        <w:fldChar w:fldCharType="separate"/>
      </w:r>
      <w:r w:rsidR="00BA378E">
        <w:rPr>
          <w:noProof/>
        </w:rPr>
        <w:t>1</w:t>
      </w:r>
      <w:r w:rsidR="00CF1B30">
        <w:rPr>
          <w:noProof/>
        </w:rPr>
        <w:fldChar w:fldCharType="end"/>
      </w:r>
      <w:r>
        <w:t xml:space="preserve"> - Fit Diagnostics Before Log on left and After Log on right</w:t>
      </w:r>
    </w:p>
    <w:p w14:paraId="7659A49F" w14:textId="6BD78124" w:rsidR="0035327E" w:rsidRDefault="0035327E" w:rsidP="00BC6E8D">
      <w:r>
        <w:rPr>
          <w:noProof/>
        </w:rPr>
        <w:drawing>
          <wp:inline distT="0" distB="0" distL="0" distR="0" wp14:anchorId="2F97881E" wp14:editId="57F24D22">
            <wp:extent cx="3131589" cy="273679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2 EDA Proc Reg for Numerical Var.png"/>
                    <pic:cNvPicPr/>
                  </pic:nvPicPr>
                  <pic:blipFill>
                    <a:blip r:embed="rId10">
                      <a:extLst>
                        <a:ext uri="{28A0092B-C50C-407E-A947-70E740481C1C}">
                          <a14:useLocalDpi xmlns:a14="http://schemas.microsoft.com/office/drawing/2010/main" val="0"/>
                        </a:ext>
                      </a:extLst>
                    </a:blip>
                    <a:stretch>
                      <a:fillRect/>
                    </a:stretch>
                  </pic:blipFill>
                  <pic:spPr>
                    <a:xfrm>
                      <a:off x="0" y="0"/>
                      <a:ext cx="3158045" cy="2759916"/>
                    </a:xfrm>
                    <a:prstGeom prst="rect">
                      <a:avLst/>
                    </a:prstGeom>
                  </pic:spPr>
                </pic:pic>
              </a:graphicData>
            </a:graphic>
          </wp:inline>
        </w:drawing>
      </w:r>
      <w:r w:rsidR="00EF6732">
        <w:rPr>
          <w:noProof/>
        </w:rPr>
        <w:drawing>
          <wp:inline distT="0" distB="0" distL="0" distR="0" wp14:anchorId="45822FD9" wp14:editId="3DDD8C85">
            <wp:extent cx="2747921" cy="276578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2 Log Fit Diagnostics.png"/>
                    <pic:cNvPicPr/>
                  </pic:nvPicPr>
                  <pic:blipFill>
                    <a:blip r:embed="rId11">
                      <a:extLst>
                        <a:ext uri="{28A0092B-C50C-407E-A947-70E740481C1C}">
                          <a14:useLocalDpi xmlns:a14="http://schemas.microsoft.com/office/drawing/2010/main" val="0"/>
                        </a:ext>
                      </a:extLst>
                    </a:blip>
                    <a:stretch>
                      <a:fillRect/>
                    </a:stretch>
                  </pic:blipFill>
                  <pic:spPr>
                    <a:xfrm>
                      <a:off x="0" y="0"/>
                      <a:ext cx="2776052" cy="2794101"/>
                    </a:xfrm>
                    <a:prstGeom prst="rect">
                      <a:avLst/>
                    </a:prstGeom>
                  </pic:spPr>
                </pic:pic>
              </a:graphicData>
            </a:graphic>
          </wp:inline>
        </w:drawing>
      </w:r>
    </w:p>
    <w:p w14:paraId="2C64B7AC" w14:textId="77777777" w:rsidR="00D42A35" w:rsidRDefault="00D42A35" w:rsidP="00D42A35">
      <w:pPr>
        <w:pStyle w:val="Caption"/>
        <w:jc w:val="center"/>
      </w:pPr>
    </w:p>
    <w:p w14:paraId="6650300A" w14:textId="1FAD8F4B" w:rsidR="00D42A35" w:rsidRPr="00D42A35" w:rsidRDefault="00D42A35" w:rsidP="00D42A35">
      <w:pPr>
        <w:pStyle w:val="Caption"/>
        <w:jc w:val="center"/>
      </w:pPr>
      <w:r>
        <w:t xml:space="preserve">Figure </w:t>
      </w:r>
      <w:r w:rsidR="00CF1B30">
        <w:fldChar w:fldCharType="begin"/>
      </w:r>
      <w:r w:rsidR="00CF1B30">
        <w:instrText xml:space="preserve"> SEQ Figure \* ARABIC </w:instrText>
      </w:r>
      <w:r w:rsidR="00CF1B30">
        <w:fldChar w:fldCharType="separate"/>
      </w:r>
      <w:r w:rsidR="00BA378E">
        <w:rPr>
          <w:noProof/>
        </w:rPr>
        <w:t>2</w:t>
      </w:r>
      <w:r w:rsidR="00CF1B30">
        <w:rPr>
          <w:noProof/>
        </w:rPr>
        <w:fldChar w:fldCharType="end"/>
      </w:r>
      <w:r>
        <w:t xml:space="preserve"> – Residual by Regressor - Before Log on left and After Log on right</w:t>
      </w:r>
    </w:p>
    <w:p w14:paraId="61F3F7E3" w14:textId="46F3359E" w:rsidR="004D61E8" w:rsidRDefault="008827D4" w:rsidP="00BC6E8D">
      <w:r>
        <w:rPr>
          <w:noProof/>
        </w:rPr>
        <w:drawing>
          <wp:inline distT="0" distB="0" distL="0" distR="0" wp14:anchorId="36074B33" wp14:editId="3A171ABF">
            <wp:extent cx="3103295" cy="209969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2 Residual Regressor b4 Log 1.png"/>
                    <pic:cNvPicPr/>
                  </pic:nvPicPr>
                  <pic:blipFill>
                    <a:blip r:embed="rId12">
                      <a:extLst>
                        <a:ext uri="{28A0092B-C50C-407E-A947-70E740481C1C}">
                          <a14:useLocalDpi xmlns:a14="http://schemas.microsoft.com/office/drawing/2010/main" val="0"/>
                        </a:ext>
                      </a:extLst>
                    </a:blip>
                    <a:stretch>
                      <a:fillRect/>
                    </a:stretch>
                  </pic:blipFill>
                  <pic:spPr>
                    <a:xfrm>
                      <a:off x="0" y="0"/>
                      <a:ext cx="3114349" cy="2107176"/>
                    </a:xfrm>
                    <a:prstGeom prst="rect">
                      <a:avLst/>
                    </a:prstGeom>
                  </pic:spPr>
                </pic:pic>
              </a:graphicData>
            </a:graphic>
          </wp:inline>
        </w:drawing>
      </w:r>
      <w:r>
        <w:rPr>
          <w:noProof/>
        </w:rPr>
        <w:drawing>
          <wp:inline distT="0" distB="0" distL="0" distR="0" wp14:anchorId="7B5CB98C" wp14:editId="6FF25135">
            <wp:extent cx="2565223" cy="2173743"/>
            <wp:effectExtent l="0" t="0" r="63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2 Log Residual.png"/>
                    <pic:cNvPicPr/>
                  </pic:nvPicPr>
                  <pic:blipFill>
                    <a:blip r:embed="rId13">
                      <a:extLst>
                        <a:ext uri="{28A0092B-C50C-407E-A947-70E740481C1C}">
                          <a14:useLocalDpi xmlns:a14="http://schemas.microsoft.com/office/drawing/2010/main" val="0"/>
                        </a:ext>
                      </a:extLst>
                    </a:blip>
                    <a:stretch>
                      <a:fillRect/>
                    </a:stretch>
                  </pic:blipFill>
                  <pic:spPr>
                    <a:xfrm>
                      <a:off x="0" y="0"/>
                      <a:ext cx="2590811" cy="2195426"/>
                    </a:xfrm>
                    <a:prstGeom prst="rect">
                      <a:avLst/>
                    </a:prstGeom>
                  </pic:spPr>
                </pic:pic>
              </a:graphicData>
            </a:graphic>
          </wp:inline>
        </w:drawing>
      </w:r>
    </w:p>
    <w:p w14:paraId="3E2251B8" w14:textId="663CBAAD" w:rsidR="008827D4" w:rsidRDefault="008827D4" w:rsidP="00BC6E8D">
      <w:r>
        <w:rPr>
          <w:noProof/>
        </w:rPr>
        <w:lastRenderedPageBreak/>
        <w:drawing>
          <wp:inline distT="0" distB="0" distL="0" distR="0" wp14:anchorId="7AACA34D" wp14:editId="0A118931">
            <wp:extent cx="2794635" cy="22790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2 Residual Regressor b4 Log 2.png"/>
                    <pic:cNvPicPr/>
                  </pic:nvPicPr>
                  <pic:blipFill>
                    <a:blip r:embed="rId14">
                      <a:extLst>
                        <a:ext uri="{28A0092B-C50C-407E-A947-70E740481C1C}">
                          <a14:useLocalDpi xmlns:a14="http://schemas.microsoft.com/office/drawing/2010/main" val="0"/>
                        </a:ext>
                      </a:extLst>
                    </a:blip>
                    <a:stretch>
                      <a:fillRect/>
                    </a:stretch>
                  </pic:blipFill>
                  <pic:spPr>
                    <a:xfrm>
                      <a:off x="0" y="0"/>
                      <a:ext cx="2864448" cy="2335947"/>
                    </a:xfrm>
                    <a:prstGeom prst="rect">
                      <a:avLst/>
                    </a:prstGeom>
                  </pic:spPr>
                </pic:pic>
              </a:graphicData>
            </a:graphic>
          </wp:inline>
        </w:drawing>
      </w:r>
      <w:r>
        <w:rPr>
          <w:noProof/>
        </w:rPr>
        <w:drawing>
          <wp:inline distT="0" distB="0" distL="0" distR="0" wp14:anchorId="42D25D8F" wp14:editId="76CDEE2B">
            <wp:extent cx="3065973" cy="2283204"/>
            <wp:effectExtent l="0" t="0" r="762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2 Log Residual by Regressor 3.png"/>
                    <pic:cNvPicPr/>
                  </pic:nvPicPr>
                  <pic:blipFill>
                    <a:blip r:embed="rId15">
                      <a:extLst>
                        <a:ext uri="{28A0092B-C50C-407E-A947-70E740481C1C}">
                          <a14:useLocalDpi xmlns:a14="http://schemas.microsoft.com/office/drawing/2010/main" val="0"/>
                        </a:ext>
                      </a:extLst>
                    </a:blip>
                    <a:stretch>
                      <a:fillRect/>
                    </a:stretch>
                  </pic:blipFill>
                  <pic:spPr>
                    <a:xfrm>
                      <a:off x="0" y="0"/>
                      <a:ext cx="3076446" cy="2291003"/>
                    </a:xfrm>
                    <a:prstGeom prst="rect">
                      <a:avLst/>
                    </a:prstGeom>
                  </pic:spPr>
                </pic:pic>
              </a:graphicData>
            </a:graphic>
          </wp:inline>
        </w:drawing>
      </w:r>
    </w:p>
    <w:p w14:paraId="5DC8D270" w14:textId="032EFAA8" w:rsidR="001A4349" w:rsidRDefault="001A4349" w:rsidP="00BC6E8D">
      <w:r>
        <w:rPr>
          <w:noProof/>
        </w:rPr>
        <w:drawing>
          <wp:inline distT="0" distB="0" distL="0" distR="0" wp14:anchorId="09B68A73" wp14:editId="1B05F82D">
            <wp:extent cx="2794635" cy="21887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2 Residtual Regressor b4 Log 3.png"/>
                    <pic:cNvPicPr/>
                  </pic:nvPicPr>
                  <pic:blipFill>
                    <a:blip r:embed="rId16">
                      <a:extLst>
                        <a:ext uri="{28A0092B-C50C-407E-A947-70E740481C1C}">
                          <a14:useLocalDpi xmlns:a14="http://schemas.microsoft.com/office/drawing/2010/main" val="0"/>
                        </a:ext>
                      </a:extLst>
                    </a:blip>
                    <a:stretch>
                      <a:fillRect/>
                    </a:stretch>
                  </pic:blipFill>
                  <pic:spPr>
                    <a:xfrm>
                      <a:off x="0" y="0"/>
                      <a:ext cx="2824226" cy="2211909"/>
                    </a:xfrm>
                    <a:prstGeom prst="rect">
                      <a:avLst/>
                    </a:prstGeom>
                  </pic:spPr>
                </pic:pic>
              </a:graphicData>
            </a:graphic>
          </wp:inline>
        </w:drawing>
      </w:r>
      <w:r>
        <w:rPr>
          <w:noProof/>
        </w:rPr>
        <w:drawing>
          <wp:inline distT="0" distB="0" distL="0" distR="0" wp14:anchorId="3C52B55B" wp14:editId="0D11F93D">
            <wp:extent cx="3137535" cy="21798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2 Log Residual by Regressor 4.png"/>
                    <pic:cNvPicPr/>
                  </pic:nvPicPr>
                  <pic:blipFill>
                    <a:blip r:embed="rId17">
                      <a:extLst>
                        <a:ext uri="{28A0092B-C50C-407E-A947-70E740481C1C}">
                          <a14:useLocalDpi xmlns:a14="http://schemas.microsoft.com/office/drawing/2010/main" val="0"/>
                        </a:ext>
                      </a:extLst>
                    </a:blip>
                    <a:stretch>
                      <a:fillRect/>
                    </a:stretch>
                  </pic:blipFill>
                  <pic:spPr>
                    <a:xfrm>
                      <a:off x="0" y="0"/>
                      <a:ext cx="3147518" cy="2186785"/>
                    </a:xfrm>
                    <a:prstGeom prst="rect">
                      <a:avLst/>
                    </a:prstGeom>
                  </pic:spPr>
                </pic:pic>
              </a:graphicData>
            </a:graphic>
          </wp:inline>
        </w:drawing>
      </w:r>
    </w:p>
    <w:p w14:paraId="56409BEB" w14:textId="48F14F3F" w:rsidR="001A4349" w:rsidRDefault="001A4349" w:rsidP="00BC6E8D">
      <w:r>
        <w:rPr>
          <w:noProof/>
        </w:rPr>
        <w:drawing>
          <wp:inline distT="0" distB="0" distL="0" distR="0" wp14:anchorId="2DAB45BB" wp14:editId="7228E1C3">
            <wp:extent cx="3023235" cy="237860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2 Residual Regressor b4 Log 5.png"/>
                    <pic:cNvPicPr/>
                  </pic:nvPicPr>
                  <pic:blipFill>
                    <a:blip r:embed="rId18">
                      <a:extLst>
                        <a:ext uri="{28A0092B-C50C-407E-A947-70E740481C1C}">
                          <a14:useLocalDpi xmlns:a14="http://schemas.microsoft.com/office/drawing/2010/main" val="0"/>
                        </a:ext>
                      </a:extLst>
                    </a:blip>
                    <a:stretch>
                      <a:fillRect/>
                    </a:stretch>
                  </pic:blipFill>
                  <pic:spPr>
                    <a:xfrm>
                      <a:off x="0" y="0"/>
                      <a:ext cx="3043365" cy="2394446"/>
                    </a:xfrm>
                    <a:prstGeom prst="rect">
                      <a:avLst/>
                    </a:prstGeom>
                  </pic:spPr>
                </pic:pic>
              </a:graphicData>
            </a:graphic>
          </wp:inline>
        </w:drawing>
      </w:r>
      <w:r>
        <w:rPr>
          <w:noProof/>
        </w:rPr>
        <w:drawing>
          <wp:inline distT="0" distB="0" distL="0" distR="0" wp14:anchorId="6C7A0D89" wp14:editId="601CAFCA">
            <wp:extent cx="2755872" cy="2406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2 Log Residual by Regssor 5.png"/>
                    <pic:cNvPicPr/>
                  </pic:nvPicPr>
                  <pic:blipFill>
                    <a:blip r:embed="rId19">
                      <a:extLst>
                        <a:ext uri="{28A0092B-C50C-407E-A947-70E740481C1C}">
                          <a14:useLocalDpi xmlns:a14="http://schemas.microsoft.com/office/drawing/2010/main" val="0"/>
                        </a:ext>
                      </a:extLst>
                    </a:blip>
                    <a:stretch>
                      <a:fillRect/>
                    </a:stretch>
                  </pic:blipFill>
                  <pic:spPr>
                    <a:xfrm>
                      <a:off x="0" y="0"/>
                      <a:ext cx="2782180" cy="2429624"/>
                    </a:xfrm>
                    <a:prstGeom prst="rect">
                      <a:avLst/>
                    </a:prstGeom>
                  </pic:spPr>
                </pic:pic>
              </a:graphicData>
            </a:graphic>
          </wp:inline>
        </w:drawing>
      </w:r>
    </w:p>
    <w:p w14:paraId="4F0E9476" w14:textId="0B911C59" w:rsidR="001A4349" w:rsidRDefault="001A4349" w:rsidP="00BC6E8D">
      <w:r>
        <w:rPr>
          <w:noProof/>
        </w:rPr>
        <w:lastRenderedPageBreak/>
        <w:drawing>
          <wp:inline distT="0" distB="0" distL="0" distR="0" wp14:anchorId="3BA7D3FD" wp14:editId="2A3BD679">
            <wp:extent cx="2942033" cy="201919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2 Residual Regressor b4 Log 6.png"/>
                    <pic:cNvPicPr/>
                  </pic:nvPicPr>
                  <pic:blipFill>
                    <a:blip r:embed="rId20">
                      <a:extLst>
                        <a:ext uri="{28A0092B-C50C-407E-A947-70E740481C1C}">
                          <a14:useLocalDpi xmlns:a14="http://schemas.microsoft.com/office/drawing/2010/main" val="0"/>
                        </a:ext>
                      </a:extLst>
                    </a:blip>
                    <a:stretch>
                      <a:fillRect/>
                    </a:stretch>
                  </pic:blipFill>
                  <pic:spPr>
                    <a:xfrm>
                      <a:off x="0" y="0"/>
                      <a:ext cx="2950638" cy="2025096"/>
                    </a:xfrm>
                    <a:prstGeom prst="rect">
                      <a:avLst/>
                    </a:prstGeom>
                  </pic:spPr>
                </pic:pic>
              </a:graphicData>
            </a:graphic>
          </wp:inline>
        </w:drawing>
      </w:r>
      <w:r>
        <w:rPr>
          <w:noProof/>
        </w:rPr>
        <w:drawing>
          <wp:inline distT="0" distB="0" distL="0" distR="0" wp14:anchorId="58F94A1D" wp14:editId="055436D1">
            <wp:extent cx="2687320" cy="217141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2 Log Residual by Regssor 6.png"/>
                    <pic:cNvPicPr/>
                  </pic:nvPicPr>
                  <pic:blipFill>
                    <a:blip r:embed="rId21">
                      <a:extLst>
                        <a:ext uri="{28A0092B-C50C-407E-A947-70E740481C1C}">
                          <a14:useLocalDpi xmlns:a14="http://schemas.microsoft.com/office/drawing/2010/main" val="0"/>
                        </a:ext>
                      </a:extLst>
                    </a:blip>
                    <a:stretch>
                      <a:fillRect/>
                    </a:stretch>
                  </pic:blipFill>
                  <pic:spPr>
                    <a:xfrm>
                      <a:off x="0" y="0"/>
                      <a:ext cx="2716809" cy="2195243"/>
                    </a:xfrm>
                    <a:prstGeom prst="rect">
                      <a:avLst/>
                    </a:prstGeom>
                  </pic:spPr>
                </pic:pic>
              </a:graphicData>
            </a:graphic>
          </wp:inline>
        </w:drawing>
      </w:r>
    </w:p>
    <w:p w14:paraId="0AC79911" w14:textId="56FA5AC8" w:rsidR="001A4349" w:rsidRDefault="001A4349" w:rsidP="00BC6E8D">
      <w:r>
        <w:rPr>
          <w:noProof/>
        </w:rPr>
        <w:drawing>
          <wp:inline distT="0" distB="0" distL="0" distR="0" wp14:anchorId="0D6917FE" wp14:editId="036A36CF">
            <wp:extent cx="3137535" cy="2363543"/>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2 Residual Regressor b4 Log 7.png"/>
                    <pic:cNvPicPr/>
                  </pic:nvPicPr>
                  <pic:blipFill>
                    <a:blip r:embed="rId22">
                      <a:extLst>
                        <a:ext uri="{28A0092B-C50C-407E-A947-70E740481C1C}">
                          <a14:useLocalDpi xmlns:a14="http://schemas.microsoft.com/office/drawing/2010/main" val="0"/>
                        </a:ext>
                      </a:extLst>
                    </a:blip>
                    <a:stretch>
                      <a:fillRect/>
                    </a:stretch>
                  </pic:blipFill>
                  <pic:spPr>
                    <a:xfrm>
                      <a:off x="0" y="0"/>
                      <a:ext cx="3141510" cy="2366537"/>
                    </a:xfrm>
                    <a:prstGeom prst="rect">
                      <a:avLst/>
                    </a:prstGeom>
                  </pic:spPr>
                </pic:pic>
              </a:graphicData>
            </a:graphic>
          </wp:inline>
        </w:drawing>
      </w:r>
      <w:r>
        <w:rPr>
          <w:noProof/>
        </w:rPr>
        <w:drawing>
          <wp:inline distT="0" distB="0" distL="0" distR="0" wp14:anchorId="5D79894A" wp14:editId="3A40DF99">
            <wp:extent cx="2451147" cy="2353697"/>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2 Log Residual by Regressor 7.png"/>
                    <pic:cNvPicPr/>
                  </pic:nvPicPr>
                  <pic:blipFill>
                    <a:blip r:embed="rId23">
                      <a:extLst>
                        <a:ext uri="{28A0092B-C50C-407E-A947-70E740481C1C}">
                          <a14:useLocalDpi xmlns:a14="http://schemas.microsoft.com/office/drawing/2010/main" val="0"/>
                        </a:ext>
                      </a:extLst>
                    </a:blip>
                    <a:stretch>
                      <a:fillRect/>
                    </a:stretch>
                  </pic:blipFill>
                  <pic:spPr>
                    <a:xfrm>
                      <a:off x="0" y="0"/>
                      <a:ext cx="2469221" cy="2371053"/>
                    </a:xfrm>
                    <a:prstGeom prst="rect">
                      <a:avLst/>
                    </a:prstGeom>
                  </pic:spPr>
                </pic:pic>
              </a:graphicData>
            </a:graphic>
          </wp:inline>
        </w:drawing>
      </w:r>
    </w:p>
    <w:p w14:paraId="3295994D" w14:textId="3BDAD4A5" w:rsidR="00E36C16" w:rsidRDefault="00E36C16" w:rsidP="008519A0">
      <w:pPr>
        <w:pStyle w:val="p1"/>
        <w:rPr>
          <w:rFonts w:asciiTheme="minorHAnsi" w:hAnsiTheme="minorHAnsi"/>
          <w:sz w:val="24"/>
          <w:szCs w:val="24"/>
        </w:rPr>
      </w:pPr>
    </w:p>
    <w:p w14:paraId="56E0115F" w14:textId="6A9DE23F" w:rsidR="00A05123" w:rsidRDefault="00693A16" w:rsidP="00693A16">
      <w:pPr>
        <w:pStyle w:val="Heading1"/>
      </w:pPr>
      <w:r>
        <w:t>Model Selection</w:t>
      </w:r>
      <w:r w:rsidR="00A806C4">
        <w:t xml:space="preserve"> (updated)</w:t>
      </w:r>
    </w:p>
    <w:p w14:paraId="7B036EF0" w14:textId="39016CA5" w:rsidR="00C743E8" w:rsidRPr="005D0C7B" w:rsidRDefault="005F2E08" w:rsidP="001B3C6D">
      <w:pPr>
        <w:pStyle w:val="p1"/>
        <w:rPr>
          <w:rFonts w:asciiTheme="minorHAnsi" w:hAnsiTheme="minorHAnsi"/>
          <w:sz w:val="24"/>
          <w:szCs w:val="24"/>
        </w:rPr>
      </w:pPr>
      <w:r w:rsidRPr="005D0C7B">
        <w:rPr>
          <w:rFonts w:asciiTheme="minorHAnsi" w:hAnsiTheme="minorHAnsi"/>
          <w:sz w:val="24"/>
          <w:szCs w:val="24"/>
        </w:rPr>
        <w:t>The goal i</w:t>
      </w:r>
      <w:r w:rsidR="001B3C6D" w:rsidRPr="005D0C7B">
        <w:rPr>
          <w:rFonts w:asciiTheme="minorHAnsi" w:hAnsiTheme="minorHAnsi"/>
          <w:sz w:val="24"/>
          <w:szCs w:val="24"/>
        </w:rPr>
        <w:t>s to create the most predictive</w:t>
      </w:r>
      <w:r w:rsidR="008519A0" w:rsidRPr="005D0C7B">
        <w:rPr>
          <w:rFonts w:asciiTheme="minorHAnsi" w:hAnsiTheme="minorHAnsi"/>
          <w:sz w:val="24"/>
          <w:szCs w:val="24"/>
        </w:rPr>
        <w:t xml:space="preserve"> </w:t>
      </w:r>
      <w:r w:rsidR="001B3C6D" w:rsidRPr="005D0C7B">
        <w:rPr>
          <w:rFonts w:asciiTheme="minorHAnsi" w:hAnsiTheme="minorHAnsi"/>
          <w:sz w:val="24"/>
          <w:szCs w:val="24"/>
        </w:rPr>
        <w:t xml:space="preserve">model </w:t>
      </w:r>
      <w:r w:rsidRPr="005D0C7B">
        <w:rPr>
          <w:rFonts w:asciiTheme="minorHAnsi" w:hAnsiTheme="minorHAnsi"/>
          <w:sz w:val="24"/>
          <w:szCs w:val="24"/>
        </w:rPr>
        <w:t xml:space="preserve">possible </w:t>
      </w:r>
      <w:r w:rsidR="001B3C6D" w:rsidRPr="005D0C7B">
        <w:rPr>
          <w:rFonts w:asciiTheme="minorHAnsi" w:hAnsiTheme="minorHAnsi"/>
          <w:sz w:val="24"/>
          <w:szCs w:val="24"/>
        </w:rPr>
        <w:t xml:space="preserve">for Sales Price from </w:t>
      </w:r>
      <w:r w:rsidR="008519A0" w:rsidRPr="005D0C7B">
        <w:rPr>
          <w:rFonts w:asciiTheme="minorHAnsi" w:hAnsiTheme="minorHAnsi"/>
          <w:sz w:val="24"/>
          <w:szCs w:val="24"/>
        </w:rPr>
        <w:t>the data that was also “useful</w:t>
      </w:r>
      <w:r w:rsidRPr="005D0C7B">
        <w:rPr>
          <w:rFonts w:asciiTheme="minorHAnsi" w:hAnsiTheme="minorHAnsi"/>
          <w:sz w:val="24"/>
          <w:szCs w:val="24"/>
        </w:rPr>
        <w:t>.</w:t>
      </w:r>
      <w:r w:rsidR="008519A0" w:rsidRPr="005D0C7B">
        <w:rPr>
          <w:rFonts w:asciiTheme="minorHAnsi" w:hAnsiTheme="minorHAnsi"/>
          <w:sz w:val="24"/>
          <w:szCs w:val="24"/>
        </w:rPr>
        <w:t>”</w:t>
      </w:r>
      <w:r w:rsidR="00BA378E" w:rsidRPr="005D0C7B">
        <w:rPr>
          <w:rFonts w:asciiTheme="minorHAnsi" w:hAnsiTheme="minorHAnsi"/>
          <w:sz w:val="24"/>
          <w:szCs w:val="24"/>
        </w:rPr>
        <w:t xml:space="preserve">  The approach</w:t>
      </w:r>
      <w:r w:rsidR="00667251">
        <w:rPr>
          <w:rFonts w:asciiTheme="minorHAnsi" w:hAnsiTheme="minorHAnsi"/>
          <w:sz w:val="24"/>
          <w:szCs w:val="24"/>
        </w:rPr>
        <w:t>es</w:t>
      </w:r>
      <w:r w:rsidR="00BA378E" w:rsidRPr="005D0C7B">
        <w:rPr>
          <w:rFonts w:asciiTheme="minorHAnsi" w:hAnsiTheme="minorHAnsi"/>
          <w:sz w:val="24"/>
          <w:szCs w:val="24"/>
        </w:rPr>
        <w:t xml:space="preserve"> used were</w:t>
      </w:r>
      <w:r w:rsidR="008519A0" w:rsidRPr="005D0C7B">
        <w:rPr>
          <w:rFonts w:asciiTheme="minorHAnsi" w:hAnsiTheme="minorHAnsi"/>
          <w:sz w:val="24"/>
          <w:szCs w:val="24"/>
        </w:rPr>
        <w:t xml:space="preserve"> </w:t>
      </w:r>
      <w:r w:rsidR="001B3C6D" w:rsidRPr="005D0C7B">
        <w:rPr>
          <w:rFonts w:asciiTheme="minorHAnsi" w:hAnsiTheme="minorHAnsi"/>
          <w:sz w:val="24"/>
          <w:szCs w:val="24"/>
        </w:rPr>
        <w:t>FORWARD</w:t>
      </w:r>
      <w:r w:rsidR="009F6C34" w:rsidRPr="005D0C7B">
        <w:rPr>
          <w:rFonts w:asciiTheme="minorHAnsi" w:hAnsiTheme="minorHAnsi"/>
          <w:sz w:val="24"/>
          <w:szCs w:val="24"/>
        </w:rPr>
        <w:t>, LASSO</w:t>
      </w:r>
      <w:r w:rsidR="00235061" w:rsidRPr="005D0C7B">
        <w:rPr>
          <w:rFonts w:asciiTheme="minorHAnsi" w:hAnsiTheme="minorHAnsi"/>
          <w:sz w:val="24"/>
          <w:szCs w:val="24"/>
        </w:rPr>
        <w:t xml:space="preserve"> and </w:t>
      </w:r>
      <w:r w:rsidR="00146CCF" w:rsidRPr="005D0C7B">
        <w:rPr>
          <w:rFonts w:asciiTheme="minorHAnsi" w:hAnsiTheme="minorHAnsi"/>
          <w:sz w:val="24"/>
          <w:szCs w:val="24"/>
        </w:rPr>
        <w:t>BACKWARD</w:t>
      </w:r>
      <w:r w:rsidR="00D32C38" w:rsidRPr="005D0C7B">
        <w:rPr>
          <w:rFonts w:asciiTheme="minorHAnsi" w:hAnsiTheme="minorHAnsi"/>
          <w:sz w:val="24"/>
          <w:szCs w:val="24"/>
        </w:rPr>
        <w:t xml:space="preserve"> selection methods</w:t>
      </w:r>
      <w:r w:rsidR="00146CCF" w:rsidRPr="005D0C7B">
        <w:rPr>
          <w:rFonts w:asciiTheme="minorHAnsi" w:hAnsiTheme="minorHAnsi"/>
          <w:sz w:val="24"/>
          <w:szCs w:val="24"/>
        </w:rPr>
        <w:t xml:space="preserve"> using all of the variables. </w:t>
      </w:r>
      <w:r w:rsidR="009F6C34" w:rsidRPr="005D0C7B">
        <w:rPr>
          <w:rFonts w:asciiTheme="minorHAnsi" w:hAnsiTheme="minorHAnsi"/>
          <w:sz w:val="24"/>
          <w:szCs w:val="24"/>
        </w:rPr>
        <w:t xml:space="preserve"> The part</w:t>
      </w:r>
      <w:r w:rsidR="00BA378E" w:rsidRPr="005D0C7B">
        <w:rPr>
          <w:rFonts w:asciiTheme="minorHAnsi" w:hAnsiTheme="minorHAnsi"/>
          <w:sz w:val="24"/>
          <w:szCs w:val="24"/>
        </w:rPr>
        <w:t xml:space="preserve">ition of the data is </w:t>
      </w:r>
      <w:r w:rsidR="00D32C38" w:rsidRPr="005D0C7B">
        <w:rPr>
          <w:rFonts w:asciiTheme="minorHAnsi" w:hAnsiTheme="minorHAnsi"/>
          <w:sz w:val="24"/>
          <w:szCs w:val="24"/>
        </w:rPr>
        <w:t xml:space="preserve">50%.  The best model thus far, using </w:t>
      </w:r>
      <w:r w:rsidR="00D32C38" w:rsidRPr="005D0C7B">
        <w:rPr>
          <w:rFonts w:asciiTheme="minorHAnsi" w:hAnsiTheme="minorHAnsi"/>
          <w:i/>
          <w:sz w:val="24"/>
          <w:szCs w:val="24"/>
        </w:rPr>
        <w:t>PROC GLM,</w:t>
      </w:r>
      <w:r w:rsidR="00D32C38" w:rsidRPr="005D0C7B">
        <w:rPr>
          <w:rFonts w:asciiTheme="minorHAnsi" w:hAnsiTheme="minorHAnsi"/>
          <w:sz w:val="24"/>
          <w:szCs w:val="24"/>
        </w:rPr>
        <w:t xml:space="preserve"> is</w:t>
      </w:r>
      <w:r w:rsidR="009F6C34" w:rsidRPr="005D0C7B">
        <w:rPr>
          <w:rFonts w:asciiTheme="minorHAnsi" w:hAnsiTheme="minorHAnsi"/>
          <w:sz w:val="24"/>
          <w:szCs w:val="24"/>
        </w:rPr>
        <w:t xml:space="preserve"> LASSO</w:t>
      </w:r>
      <w:r w:rsidR="00D32C38" w:rsidRPr="005D0C7B">
        <w:rPr>
          <w:rFonts w:asciiTheme="minorHAnsi" w:hAnsiTheme="minorHAnsi"/>
          <w:sz w:val="24"/>
          <w:szCs w:val="24"/>
        </w:rPr>
        <w:t>,</w:t>
      </w:r>
      <w:r w:rsidR="00BA378E" w:rsidRPr="005D0C7B">
        <w:rPr>
          <w:rFonts w:asciiTheme="minorHAnsi" w:hAnsiTheme="minorHAnsi"/>
          <w:sz w:val="24"/>
          <w:szCs w:val="24"/>
        </w:rPr>
        <w:t xml:space="preserve"> as shown below</w:t>
      </w:r>
      <w:r w:rsidR="00D32C38" w:rsidRPr="005D0C7B">
        <w:rPr>
          <w:rFonts w:asciiTheme="minorHAnsi" w:hAnsiTheme="minorHAnsi"/>
          <w:sz w:val="24"/>
          <w:szCs w:val="24"/>
        </w:rPr>
        <w:t>.</w:t>
      </w:r>
    </w:p>
    <w:p w14:paraId="0AC1B6B6" w14:textId="44DEAA95" w:rsidR="0017771F" w:rsidRDefault="0017771F" w:rsidP="00E9550B">
      <w:pPr>
        <w:pStyle w:val="Caption"/>
        <w:rPr>
          <w:sz w:val="22"/>
        </w:rPr>
      </w:pPr>
    </w:p>
    <w:p w14:paraId="448B0ED4" w14:textId="77777777" w:rsidR="0017771F" w:rsidRDefault="0017771F" w:rsidP="001B3C6D">
      <w:pPr>
        <w:pStyle w:val="p1"/>
        <w:rPr>
          <w:rFonts w:asciiTheme="minorHAnsi" w:hAnsiTheme="minorHAnsi"/>
          <w:sz w:val="22"/>
        </w:rPr>
      </w:pPr>
    </w:p>
    <w:p w14:paraId="25C4A306" w14:textId="18E8187F" w:rsidR="0017771F" w:rsidRDefault="00BA378E" w:rsidP="0017771F">
      <w:pPr>
        <w:pStyle w:val="p1"/>
        <w:jc w:val="center"/>
        <w:rPr>
          <w:rFonts w:asciiTheme="minorHAnsi" w:hAnsiTheme="minorHAnsi"/>
          <w:sz w:val="22"/>
        </w:rPr>
      </w:pPr>
      <w:r>
        <w:rPr>
          <w:rFonts w:asciiTheme="minorHAnsi" w:hAnsiTheme="minorHAnsi"/>
          <w:noProof/>
          <w:sz w:val="22"/>
        </w:rPr>
        <w:drawing>
          <wp:inline distT="0" distB="0" distL="0" distR="0" wp14:anchorId="1B009136" wp14:editId="0E832BA1">
            <wp:extent cx="5943600" cy="8001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10-24 at 11.55.55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p>
    <w:p w14:paraId="50477083" w14:textId="4AA93100" w:rsidR="00C743E8" w:rsidRDefault="003C2F01" w:rsidP="003C2F01">
      <w:pPr>
        <w:pStyle w:val="Caption"/>
        <w:jc w:val="center"/>
        <w:rPr>
          <w:sz w:val="22"/>
        </w:rPr>
      </w:pPr>
      <w:r>
        <w:t xml:space="preserve">Figure </w:t>
      </w:r>
      <w:r w:rsidR="00CF1B30">
        <w:fldChar w:fldCharType="begin"/>
      </w:r>
      <w:r w:rsidR="00CF1B30">
        <w:instrText xml:space="preserve"> SEQ Figure \* ARABIC </w:instrText>
      </w:r>
      <w:r w:rsidR="00CF1B30">
        <w:fldChar w:fldCharType="separate"/>
      </w:r>
      <w:r w:rsidR="00BA378E">
        <w:rPr>
          <w:noProof/>
        </w:rPr>
        <w:t>3</w:t>
      </w:r>
      <w:r w:rsidR="00CF1B30">
        <w:rPr>
          <w:noProof/>
        </w:rPr>
        <w:fldChar w:fldCharType="end"/>
      </w:r>
      <w:r>
        <w:t xml:space="preserve"> - Model </w:t>
      </w:r>
      <w:r w:rsidR="00D32C38">
        <w:t>Selection Comparison u</w:t>
      </w:r>
      <w:r>
        <w:t>si</w:t>
      </w:r>
      <w:r w:rsidR="00D32C38">
        <w:t>ng p</w:t>
      </w:r>
      <w:r w:rsidR="00BA378E">
        <w:t>artition</w:t>
      </w:r>
      <w:r>
        <w:t xml:space="preserve"> of Test/Train Data</w:t>
      </w:r>
    </w:p>
    <w:p w14:paraId="09EA69D1" w14:textId="76FDF5D2" w:rsidR="005D0C7B" w:rsidRDefault="005D0C7B" w:rsidP="005D0C7B">
      <w:r>
        <w:lastRenderedPageBreak/>
        <w:t>The Backward Model was a non-starter in that it had no results that were measurable to be considered.</w:t>
      </w:r>
      <w:r w:rsidR="005D5686">
        <w:t xml:space="preserve">  </w:t>
      </w:r>
      <w:r>
        <w:t>LASSO clearly had the smallest AIC and Cross Validation numbers</w:t>
      </w:r>
      <w:r w:rsidR="005D5686">
        <w:t>,</w:t>
      </w:r>
      <w:r>
        <w:t xml:space="preserve"> and </w:t>
      </w:r>
      <w:r w:rsidR="005D5686">
        <w:t xml:space="preserve">the </w:t>
      </w:r>
      <w:r>
        <w:t>largest Adjusted R</w:t>
      </w:r>
      <w:r>
        <w:rPr>
          <w:vertAlign w:val="superscript"/>
        </w:rPr>
        <w:t>2</w:t>
      </w:r>
      <w:r>
        <w:t xml:space="preserve"> without excess</w:t>
      </w:r>
      <w:r w:rsidR="005D5686">
        <w:t>ive number of</w:t>
      </w:r>
      <w:r>
        <w:t xml:space="preserve"> variables to a</w:t>
      </w:r>
      <w:r w:rsidR="005D5686">
        <w:t>rtificially inflate the result.</w:t>
      </w:r>
    </w:p>
    <w:p w14:paraId="345D366E" w14:textId="77777777" w:rsidR="005D5686" w:rsidRDefault="005D5686" w:rsidP="005D0C7B"/>
    <w:p w14:paraId="2EEE1CFE" w14:textId="6F771213" w:rsidR="005D5686" w:rsidRDefault="00D32C38" w:rsidP="003C2F01">
      <w:pPr>
        <w:pStyle w:val="Heading3"/>
        <w:rPr>
          <w:rFonts w:asciiTheme="minorHAnsi" w:hAnsiTheme="minorHAnsi"/>
        </w:rPr>
      </w:pPr>
      <w:r w:rsidRPr="005D0C7B">
        <w:rPr>
          <w:rFonts w:asciiTheme="minorHAnsi" w:hAnsiTheme="minorHAnsi"/>
        </w:rPr>
        <w:t>From the LASSO</w:t>
      </w:r>
      <w:r w:rsidR="00BA378E" w:rsidRPr="005D0C7B">
        <w:rPr>
          <w:rFonts w:asciiTheme="minorHAnsi" w:hAnsiTheme="minorHAnsi"/>
        </w:rPr>
        <w:t xml:space="preserve"> model, </w:t>
      </w:r>
      <w:r w:rsidR="00BA378E" w:rsidRPr="005D0C7B">
        <w:rPr>
          <w:rFonts w:asciiTheme="minorHAnsi" w:hAnsiTheme="minorHAnsi"/>
          <w:i/>
        </w:rPr>
        <w:t>PROC GLM</w:t>
      </w:r>
      <w:r w:rsidR="00BA378E" w:rsidRPr="005D0C7B">
        <w:rPr>
          <w:rFonts w:asciiTheme="minorHAnsi" w:hAnsiTheme="minorHAnsi"/>
        </w:rPr>
        <w:t xml:space="preserve"> was </w:t>
      </w:r>
      <w:r w:rsidR="005D5686">
        <w:rPr>
          <w:rFonts w:asciiTheme="minorHAnsi" w:hAnsiTheme="minorHAnsi"/>
        </w:rPr>
        <w:t>used.  Interactions were tried but t</w:t>
      </w:r>
      <w:r w:rsidR="0071492B" w:rsidRPr="005D0C7B">
        <w:rPr>
          <w:rFonts w:asciiTheme="minorHAnsi" w:hAnsiTheme="minorHAnsi"/>
        </w:rPr>
        <w:t xml:space="preserve">he result was not sufficient </w:t>
      </w:r>
      <w:r w:rsidRPr="005D0C7B">
        <w:rPr>
          <w:rFonts w:asciiTheme="minorHAnsi" w:hAnsiTheme="minorHAnsi"/>
        </w:rPr>
        <w:t>enough</w:t>
      </w:r>
      <w:r w:rsidR="0071492B" w:rsidRPr="005D0C7B">
        <w:rPr>
          <w:rFonts w:asciiTheme="minorHAnsi" w:hAnsiTheme="minorHAnsi"/>
        </w:rPr>
        <w:t xml:space="preserve"> to keep the interaction</w:t>
      </w:r>
      <w:r w:rsidRPr="005D0C7B">
        <w:rPr>
          <w:rFonts w:asciiTheme="minorHAnsi" w:hAnsiTheme="minorHAnsi"/>
        </w:rPr>
        <w:t xml:space="preserve"> (.69 vs .7)</w:t>
      </w:r>
      <w:r w:rsidR="005D5686">
        <w:rPr>
          <w:rFonts w:asciiTheme="minorHAnsi" w:hAnsiTheme="minorHAnsi"/>
        </w:rPr>
        <w:t>. Interestingly, the interaction model also degraded the</w:t>
      </w:r>
      <w:r w:rsidRPr="005D0C7B">
        <w:rPr>
          <w:rFonts w:asciiTheme="minorHAnsi" w:hAnsiTheme="minorHAnsi"/>
        </w:rPr>
        <w:t xml:space="preserve"> assumptions </w:t>
      </w:r>
      <w:r w:rsidR="005D5686">
        <w:rPr>
          <w:rFonts w:asciiTheme="minorHAnsi" w:hAnsiTheme="minorHAnsi"/>
        </w:rPr>
        <w:t xml:space="preserve">of Residual Scatter, QQplot and Histogram </w:t>
      </w:r>
      <w:r w:rsidRPr="005D0C7B">
        <w:rPr>
          <w:rFonts w:asciiTheme="minorHAnsi" w:hAnsiTheme="minorHAnsi"/>
        </w:rPr>
        <w:t xml:space="preserve">in </w:t>
      </w:r>
      <w:r w:rsidR="005D5686">
        <w:rPr>
          <w:rFonts w:asciiTheme="minorHAnsi" w:hAnsiTheme="minorHAnsi"/>
        </w:rPr>
        <w:t xml:space="preserve">the </w:t>
      </w:r>
      <w:r w:rsidRPr="005D0C7B">
        <w:rPr>
          <w:rFonts w:asciiTheme="minorHAnsi" w:hAnsiTheme="minorHAnsi"/>
        </w:rPr>
        <w:t>F</w:t>
      </w:r>
      <w:r w:rsidR="00667251">
        <w:rPr>
          <w:rFonts w:asciiTheme="minorHAnsi" w:hAnsiTheme="minorHAnsi"/>
        </w:rPr>
        <w:t>it Diagnostics by a small amount.</w:t>
      </w:r>
    </w:p>
    <w:p w14:paraId="0FB60D33" w14:textId="77777777" w:rsidR="005D5686" w:rsidRDefault="005D5686" w:rsidP="003C2F01">
      <w:pPr>
        <w:pStyle w:val="Heading3"/>
        <w:rPr>
          <w:rFonts w:asciiTheme="minorHAnsi" w:hAnsiTheme="minorHAnsi"/>
        </w:rPr>
      </w:pPr>
    </w:p>
    <w:p w14:paraId="1D6424B6" w14:textId="22C1CC26" w:rsidR="00BA378E" w:rsidRPr="005D0C7B" w:rsidRDefault="0071492B" w:rsidP="003C2F01">
      <w:pPr>
        <w:pStyle w:val="Heading3"/>
        <w:rPr>
          <w:rFonts w:asciiTheme="minorHAnsi" w:hAnsiTheme="minorHAnsi"/>
        </w:rPr>
      </w:pPr>
      <w:r w:rsidRPr="005D0C7B">
        <w:rPr>
          <w:rFonts w:asciiTheme="minorHAnsi" w:hAnsiTheme="minorHAnsi"/>
        </w:rPr>
        <w:t>Below is the straight model without interaction.</w:t>
      </w:r>
      <w:r w:rsidR="00667251">
        <w:rPr>
          <w:rFonts w:asciiTheme="minorHAnsi" w:hAnsiTheme="minorHAnsi"/>
        </w:rPr>
        <w:t xml:space="preserve">  While the QQplot is the worst, the Residual Scatter does not show any curve and deemed sufficient.  The Histogram is within normal ranges and sufficient.</w:t>
      </w:r>
    </w:p>
    <w:p w14:paraId="04EE4767" w14:textId="77777777" w:rsidR="0071492B" w:rsidRDefault="0071492B" w:rsidP="0071492B"/>
    <w:p w14:paraId="63A69F5A" w14:textId="43C85399" w:rsidR="0071492B" w:rsidRDefault="0071492B" w:rsidP="0071492B">
      <w:pPr>
        <w:jc w:val="center"/>
      </w:pPr>
      <w:r>
        <w:rPr>
          <w:noProof/>
        </w:rPr>
        <w:drawing>
          <wp:inline distT="0" distB="0" distL="0" distR="0" wp14:anchorId="773BF2B0" wp14:editId="358DFAF5">
            <wp:extent cx="3823335" cy="4159042"/>
            <wp:effectExtent l="0" t="0" r="1206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0-24 at 1.14.05 PM.png"/>
                    <pic:cNvPicPr/>
                  </pic:nvPicPr>
                  <pic:blipFill>
                    <a:blip r:embed="rId25">
                      <a:extLst>
                        <a:ext uri="{28A0092B-C50C-407E-A947-70E740481C1C}">
                          <a14:useLocalDpi xmlns:a14="http://schemas.microsoft.com/office/drawing/2010/main" val="0"/>
                        </a:ext>
                      </a:extLst>
                    </a:blip>
                    <a:stretch>
                      <a:fillRect/>
                    </a:stretch>
                  </pic:blipFill>
                  <pic:spPr>
                    <a:xfrm>
                      <a:off x="0" y="0"/>
                      <a:ext cx="3827273" cy="4163325"/>
                    </a:xfrm>
                    <a:prstGeom prst="rect">
                      <a:avLst/>
                    </a:prstGeom>
                  </pic:spPr>
                </pic:pic>
              </a:graphicData>
            </a:graphic>
          </wp:inline>
        </w:drawing>
      </w:r>
    </w:p>
    <w:p w14:paraId="11F28755" w14:textId="4BDAC6C4" w:rsidR="0071492B" w:rsidRDefault="0071492B" w:rsidP="0071492B">
      <w:pPr>
        <w:jc w:val="center"/>
      </w:pPr>
    </w:p>
    <w:p w14:paraId="7E6C5421" w14:textId="4892B482" w:rsidR="0071492B" w:rsidRDefault="0071492B" w:rsidP="0071492B">
      <w:pPr>
        <w:jc w:val="center"/>
      </w:pPr>
      <w:r>
        <w:rPr>
          <w:noProof/>
        </w:rPr>
        <w:lastRenderedPageBreak/>
        <w:drawing>
          <wp:inline distT="0" distB="0" distL="0" distR="0" wp14:anchorId="3F23CC79" wp14:editId="17F6C480">
            <wp:extent cx="3984288" cy="332960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0-24 at 1.14.20 PM.png"/>
                    <pic:cNvPicPr/>
                  </pic:nvPicPr>
                  <pic:blipFill>
                    <a:blip r:embed="rId26">
                      <a:extLst>
                        <a:ext uri="{28A0092B-C50C-407E-A947-70E740481C1C}">
                          <a14:useLocalDpi xmlns:a14="http://schemas.microsoft.com/office/drawing/2010/main" val="0"/>
                        </a:ext>
                      </a:extLst>
                    </a:blip>
                    <a:stretch>
                      <a:fillRect/>
                    </a:stretch>
                  </pic:blipFill>
                  <pic:spPr>
                    <a:xfrm>
                      <a:off x="0" y="0"/>
                      <a:ext cx="3998692" cy="3341643"/>
                    </a:xfrm>
                    <a:prstGeom prst="rect">
                      <a:avLst/>
                    </a:prstGeom>
                  </pic:spPr>
                </pic:pic>
              </a:graphicData>
            </a:graphic>
          </wp:inline>
        </w:drawing>
      </w:r>
    </w:p>
    <w:p w14:paraId="338A0EDD" w14:textId="20A53E50" w:rsidR="00A756E2" w:rsidRPr="003E1B58" w:rsidRDefault="00D32C38" w:rsidP="003E1B58">
      <w:pPr>
        <w:jc w:val="center"/>
      </w:pPr>
      <w:r>
        <w:rPr>
          <w:noProof/>
        </w:rPr>
        <w:drawing>
          <wp:inline distT="0" distB="0" distL="0" distR="0" wp14:anchorId="7E5445E5" wp14:editId="020A634C">
            <wp:extent cx="3471104" cy="2960129"/>
            <wp:effectExtent l="0" t="0" r="889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24 at 1.14.11 PM.png"/>
                    <pic:cNvPicPr/>
                  </pic:nvPicPr>
                  <pic:blipFill>
                    <a:blip r:embed="rId27">
                      <a:extLst>
                        <a:ext uri="{28A0092B-C50C-407E-A947-70E740481C1C}">
                          <a14:useLocalDpi xmlns:a14="http://schemas.microsoft.com/office/drawing/2010/main" val="0"/>
                        </a:ext>
                      </a:extLst>
                    </a:blip>
                    <a:stretch>
                      <a:fillRect/>
                    </a:stretch>
                  </pic:blipFill>
                  <pic:spPr>
                    <a:xfrm>
                      <a:off x="0" y="0"/>
                      <a:ext cx="3473716" cy="2962356"/>
                    </a:xfrm>
                    <a:prstGeom prst="rect">
                      <a:avLst/>
                    </a:prstGeom>
                  </pic:spPr>
                </pic:pic>
              </a:graphicData>
            </a:graphic>
          </wp:inline>
        </w:drawing>
      </w:r>
    </w:p>
    <w:p w14:paraId="29D7D7A4" w14:textId="7667F8DD" w:rsidR="00BA378E" w:rsidRPr="00BA378E" w:rsidRDefault="00BA378E" w:rsidP="00BA378E">
      <w:pPr>
        <w:pStyle w:val="Caption"/>
        <w:jc w:val="center"/>
      </w:pPr>
      <w:r>
        <w:t xml:space="preserve">Figure </w:t>
      </w:r>
      <w:r w:rsidR="00CF1B30">
        <w:fldChar w:fldCharType="begin"/>
      </w:r>
      <w:r w:rsidR="00CF1B30">
        <w:instrText xml:space="preserve"> SEQ Figure \* ARABIC </w:instrText>
      </w:r>
      <w:r w:rsidR="00CF1B30">
        <w:fldChar w:fldCharType="separate"/>
      </w:r>
      <w:r>
        <w:rPr>
          <w:noProof/>
        </w:rPr>
        <w:t>4</w:t>
      </w:r>
      <w:r w:rsidR="00CF1B30">
        <w:rPr>
          <w:noProof/>
        </w:rPr>
        <w:fldChar w:fldCharType="end"/>
      </w:r>
      <w:r>
        <w:t xml:space="preserve"> - Linear Regression and Fit Diagnostics fo</w:t>
      </w:r>
      <w:r w:rsidR="003E1B58">
        <w:t>r LASSO Model Selection with interaction</w:t>
      </w:r>
    </w:p>
    <w:p w14:paraId="43C40D3A" w14:textId="7CFC208B" w:rsidR="00BA378E" w:rsidRPr="00BA378E" w:rsidRDefault="00BA378E" w:rsidP="00BA378E"/>
    <w:p w14:paraId="191918AD" w14:textId="77777777" w:rsidR="00BA378E" w:rsidRDefault="00BA378E" w:rsidP="003C2F01">
      <w:pPr>
        <w:pStyle w:val="Heading3"/>
      </w:pPr>
    </w:p>
    <w:p w14:paraId="63900CE2" w14:textId="77777777" w:rsidR="00D32C38" w:rsidRPr="00FB2366" w:rsidRDefault="003C2F01" w:rsidP="003C2F01">
      <w:pPr>
        <w:pStyle w:val="Heading3"/>
        <w:rPr>
          <w:rFonts w:asciiTheme="minorHAnsi" w:hAnsiTheme="minorHAnsi"/>
        </w:rPr>
      </w:pPr>
      <w:r w:rsidRPr="00FB2366">
        <w:rPr>
          <w:rFonts w:asciiTheme="minorHAnsi" w:hAnsiTheme="minorHAnsi"/>
        </w:rPr>
        <w:t xml:space="preserve">Since this is Project 2, I will not be submitting the LASSO model to Kaggle.  </w:t>
      </w:r>
    </w:p>
    <w:p w14:paraId="685952E6" w14:textId="77777777" w:rsidR="00D32C38" w:rsidRPr="00FB2366" w:rsidRDefault="00D32C38" w:rsidP="003C2F01">
      <w:pPr>
        <w:pStyle w:val="Heading3"/>
        <w:rPr>
          <w:rFonts w:asciiTheme="minorHAnsi" w:hAnsiTheme="minorHAnsi"/>
        </w:rPr>
      </w:pPr>
    </w:p>
    <w:p w14:paraId="03BF90D2" w14:textId="284B35BD" w:rsidR="003C2F01" w:rsidRPr="00FB2366" w:rsidRDefault="003C2F01" w:rsidP="003C2F01">
      <w:pPr>
        <w:pStyle w:val="Heading3"/>
        <w:rPr>
          <w:rFonts w:asciiTheme="minorHAnsi" w:hAnsiTheme="minorHAnsi"/>
        </w:rPr>
      </w:pPr>
      <w:r w:rsidRPr="00FB2366">
        <w:rPr>
          <w:rFonts w:asciiTheme="minorHAnsi" w:hAnsiTheme="minorHAnsi"/>
        </w:rPr>
        <w:t>Project 1 write up has been deleted and moved to Appendix 3.</w:t>
      </w:r>
    </w:p>
    <w:p w14:paraId="063E51C8" w14:textId="435D0077" w:rsidR="003C2F01" w:rsidRDefault="003C2F01" w:rsidP="003C2F01"/>
    <w:p w14:paraId="45FD768F" w14:textId="685BFF97" w:rsidR="00693A16" w:rsidRDefault="00693A16" w:rsidP="00693A16">
      <w:pPr>
        <w:pStyle w:val="Heading1"/>
        <w:rPr>
          <w:noProof/>
        </w:rPr>
      </w:pPr>
      <w:r>
        <w:t>Parameter Interpretation (updated)</w:t>
      </w:r>
      <w:r w:rsidR="00D32C38" w:rsidRPr="00D32C38">
        <w:rPr>
          <w:noProof/>
        </w:rPr>
        <w:t xml:space="preserve"> </w:t>
      </w:r>
    </w:p>
    <w:p w14:paraId="2F929E6F" w14:textId="06AE643B" w:rsidR="003946C5" w:rsidRDefault="00774681" w:rsidP="00E067AB">
      <w:r>
        <w:t xml:space="preserve">SalePrice = </w:t>
      </w:r>
      <w:r w:rsidR="00AC0888">
        <w:t xml:space="preserve">Intercept (-42248) + </w:t>
      </w:r>
      <w:r w:rsidR="00CF5228">
        <w:t xml:space="preserve">MSSubClass (-184) + OverallQual (33841) + </w:t>
      </w:r>
      <w:r w:rsidR="00AC0888">
        <w:t>BsmtQualEx (76253) + BsmtQualGd (12741) + GarageType2Type</w:t>
      </w:r>
      <w:r w:rsidR="005D09B0">
        <w:t xml:space="preserve"> </w:t>
      </w:r>
      <w:r w:rsidR="00AC0888">
        <w:t>(39030) + GarageTypeAttchd (18941) + Garage</w:t>
      </w:r>
      <w:r w:rsidR="005D09B0">
        <w:t xml:space="preserve">TypeBuiltin (41156) </w:t>
      </w:r>
    </w:p>
    <w:p w14:paraId="7ABEE3C2" w14:textId="77777777" w:rsidR="005D09B0" w:rsidRDefault="005D09B0" w:rsidP="00E067AB"/>
    <w:p w14:paraId="1588AECF" w14:textId="34C70488" w:rsidR="00AC0888" w:rsidRDefault="00D32C38" w:rsidP="00E067AB">
      <w:pPr>
        <w:rPr>
          <w:rFonts w:eastAsia="Times New Roman" w:cs="Times New Roman"/>
        </w:rPr>
      </w:pPr>
      <w:r>
        <w:rPr>
          <w:rFonts w:eastAsia="Times New Roman" w:cs="Times New Roman"/>
        </w:rPr>
        <w:t xml:space="preserve">If the Sale Price of $0, the prediction </w:t>
      </w:r>
      <w:r w:rsidR="005D09B0">
        <w:rPr>
          <w:rFonts w:eastAsia="Times New Roman" w:cs="Times New Roman"/>
        </w:rPr>
        <w:t xml:space="preserve">for the cost of the house would be - </w:t>
      </w:r>
      <w:r>
        <w:rPr>
          <w:rFonts w:eastAsia="Times New Roman" w:cs="Times New Roman"/>
        </w:rPr>
        <w:t>$42,248.</w:t>
      </w:r>
    </w:p>
    <w:p w14:paraId="6B25271E" w14:textId="05BF508D" w:rsidR="00D32C38" w:rsidRDefault="00D32C38" w:rsidP="00E067AB">
      <w:pPr>
        <w:rPr>
          <w:rFonts w:eastAsia="Times New Roman" w:cs="Times New Roman"/>
        </w:rPr>
      </w:pPr>
      <w:r>
        <w:rPr>
          <w:rFonts w:eastAsia="Times New Roman" w:cs="Times New Roman"/>
        </w:rPr>
        <w:t>For every extra $1 in Sale Price</w:t>
      </w:r>
      <w:r w:rsidR="005D0C7B">
        <w:rPr>
          <w:rFonts w:eastAsia="Times New Roman" w:cs="Times New Roman"/>
        </w:rPr>
        <w:t xml:space="preserve">, the predicted sales price decreases by $8,951: </w:t>
      </w:r>
    </w:p>
    <w:p w14:paraId="79237C8C" w14:textId="544E4B5A" w:rsidR="005D0C7B" w:rsidRDefault="005D0C7B" w:rsidP="00E067AB">
      <w:pPr>
        <w:rPr>
          <w:rFonts w:eastAsia="Times New Roman" w:cs="Times New Roman"/>
        </w:rPr>
      </w:pPr>
      <w:r>
        <w:rPr>
          <w:rFonts w:eastAsia="Times New Roman" w:cs="Times New Roman"/>
        </w:rPr>
        <w:tab/>
        <w:t>Intercept -$42,248</w:t>
      </w:r>
    </w:p>
    <w:p w14:paraId="2BC18CB8" w14:textId="7C6FA338" w:rsidR="00D32C38" w:rsidRDefault="00D32C38" w:rsidP="00E067AB">
      <w:pPr>
        <w:rPr>
          <w:rFonts w:eastAsia="Times New Roman" w:cs="Times New Roman"/>
        </w:rPr>
      </w:pPr>
      <w:r>
        <w:rPr>
          <w:rFonts w:eastAsia="Times New Roman" w:cs="Times New Roman"/>
        </w:rPr>
        <w:tab/>
        <w:t>Decrease by $184 for MSSubClass</w:t>
      </w:r>
    </w:p>
    <w:p w14:paraId="5205A3B5" w14:textId="380D8937" w:rsidR="005D09B0" w:rsidRPr="005D0C7B" w:rsidRDefault="00D32C38" w:rsidP="00E067AB">
      <w:pPr>
        <w:rPr>
          <w:rFonts w:eastAsia="Times New Roman" w:cs="Times New Roman"/>
        </w:rPr>
      </w:pPr>
      <w:r>
        <w:rPr>
          <w:rFonts w:eastAsia="Times New Roman" w:cs="Times New Roman"/>
        </w:rPr>
        <w:tab/>
        <w:t>Increase by $33,841 for OverallQual</w:t>
      </w:r>
    </w:p>
    <w:p w14:paraId="079F36BE" w14:textId="7D357915" w:rsidR="005D09B0" w:rsidRDefault="005D0C7B" w:rsidP="00E067AB">
      <w:pPr>
        <w:rPr>
          <w:rFonts w:eastAsia="Times New Roman" w:cs="Times New Roman"/>
        </w:rPr>
      </w:pPr>
      <w:r>
        <w:tab/>
      </w:r>
    </w:p>
    <w:p w14:paraId="2DBE3D52" w14:textId="1F308876" w:rsidR="005D09B0" w:rsidRDefault="005D09B0" w:rsidP="00E067AB">
      <w:pPr>
        <w:rPr>
          <w:rFonts w:eastAsia="Times New Roman" w:cs="Times New Roman"/>
        </w:rPr>
      </w:pPr>
      <w:r>
        <w:rPr>
          <w:rFonts w:eastAsia="Times New Roman" w:cs="Times New Roman"/>
        </w:rPr>
        <w:t>If the home had the following features, every extra $1 in Sale</w:t>
      </w:r>
      <w:r w:rsidR="005D0C7B">
        <w:rPr>
          <w:rFonts w:eastAsia="Times New Roman" w:cs="Times New Roman"/>
        </w:rPr>
        <w:t xml:space="preserve"> Price is predicted to be impacted in the following way:</w:t>
      </w:r>
    </w:p>
    <w:p w14:paraId="6438AAF2" w14:textId="7D40D083" w:rsidR="005D09B0" w:rsidRDefault="005D09B0" w:rsidP="00E067AB">
      <w:pPr>
        <w:rPr>
          <w:rFonts w:eastAsia="Times New Roman" w:cs="Times New Roman"/>
        </w:rPr>
      </w:pPr>
      <w:r>
        <w:rPr>
          <w:rFonts w:eastAsia="Times New Roman" w:cs="Times New Roman"/>
        </w:rPr>
        <w:tab/>
        <w:t>Increase by $76,253 for BsmtQualEx – Basement Quality Excellent</w:t>
      </w:r>
    </w:p>
    <w:p w14:paraId="0E7532F3" w14:textId="4903D441" w:rsidR="005D09B0" w:rsidRDefault="005D09B0" w:rsidP="00E067AB">
      <w:pPr>
        <w:rPr>
          <w:rFonts w:eastAsia="Times New Roman" w:cs="Times New Roman"/>
        </w:rPr>
      </w:pPr>
      <w:r>
        <w:rPr>
          <w:rFonts w:eastAsia="Times New Roman" w:cs="Times New Roman"/>
        </w:rPr>
        <w:tab/>
        <w:t>Increase by $12,741 for BsmtQualGd – Basement Quality Good</w:t>
      </w:r>
    </w:p>
    <w:p w14:paraId="32F2A784" w14:textId="57472355" w:rsidR="005D09B0" w:rsidRDefault="005D09B0" w:rsidP="00E067AB">
      <w:pPr>
        <w:rPr>
          <w:rFonts w:eastAsia="Times New Roman" w:cs="Times New Roman"/>
        </w:rPr>
      </w:pPr>
      <w:r>
        <w:rPr>
          <w:rFonts w:eastAsia="Times New Roman" w:cs="Times New Roman"/>
        </w:rPr>
        <w:tab/>
        <w:t>Increase by $39,030 for GarageType2Type – assume 2 car garage</w:t>
      </w:r>
    </w:p>
    <w:p w14:paraId="089856D0" w14:textId="0CB39090" w:rsidR="005D09B0" w:rsidRDefault="005D09B0" w:rsidP="00E067AB">
      <w:pPr>
        <w:rPr>
          <w:rFonts w:eastAsia="Times New Roman" w:cs="Times New Roman"/>
        </w:rPr>
      </w:pPr>
      <w:r>
        <w:rPr>
          <w:rFonts w:eastAsia="Times New Roman" w:cs="Times New Roman"/>
        </w:rPr>
        <w:tab/>
        <w:t>Increase by $18,941 for GarageTypeAttchd – Attached garage</w:t>
      </w:r>
    </w:p>
    <w:p w14:paraId="3BD8F173" w14:textId="5FBD983C" w:rsidR="005D09B0" w:rsidRDefault="005D09B0" w:rsidP="00E067AB">
      <w:pPr>
        <w:rPr>
          <w:rFonts w:eastAsia="Times New Roman" w:cs="Times New Roman"/>
        </w:rPr>
      </w:pPr>
      <w:r>
        <w:rPr>
          <w:rFonts w:eastAsia="Times New Roman" w:cs="Times New Roman"/>
        </w:rPr>
        <w:tab/>
        <w:t>Increase by $41,156 for GarageTypeBuiltin</w:t>
      </w:r>
      <w:r>
        <w:rPr>
          <w:rFonts w:eastAsia="Times New Roman" w:cs="Times New Roman"/>
        </w:rPr>
        <w:tab/>
        <w:t>-- Built in garage</w:t>
      </w:r>
    </w:p>
    <w:p w14:paraId="291E89A7" w14:textId="77777777" w:rsidR="00433735" w:rsidRDefault="00433735" w:rsidP="00E067AB">
      <w:pPr>
        <w:rPr>
          <w:rFonts w:eastAsia="Times New Roman" w:cs="Times New Roman"/>
        </w:rPr>
      </w:pPr>
    </w:p>
    <w:p w14:paraId="59CA934B" w14:textId="77777777" w:rsidR="00433735" w:rsidRDefault="00433735" w:rsidP="00E067AB">
      <w:pPr>
        <w:rPr>
          <w:rFonts w:eastAsia="Times New Roman" w:cs="Times New Roman"/>
        </w:rPr>
      </w:pPr>
      <w:r>
        <w:rPr>
          <w:rFonts w:eastAsia="Times New Roman" w:cs="Times New Roman"/>
        </w:rPr>
        <w:t>Therefore, if the home had the following features, every extra $1 in Sale Price is predicted to impact in the following manner.</w:t>
      </w:r>
    </w:p>
    <w:p w14:paraId="12432660" w14:textId="77777777" w:rsidR="005D0C7B" w:rsidRDefault="005D0C7B" w:rsidP="005D0C7B"/>
    <w:p w14:paraId="58E4FB3F" w14:textId="77777777" w:rsidR="005D0C7B" w:rsidRDefault="005D0C7B" w:rsidP="005D0C7B">
      <w:r>
        <w:t xml:space="preserve">Excellent Basement: </w:t>
      </w:r>
    </w:p>
    <w:p w14:paraId="13D92103" w14:textId="6387893C" w:rsidR="00433735" w:rsidRDefault="00433735" w:rsidP="00433735">
      <w:pPr>
        <w:ind w:left="720"/>
      </w:pPr>
      <w:r>
        <w:t>SalePrice = Intercept (-42248) + MSSubClass (-184) + OverallQual (33841) + BsmtQualEx (76253)</w:t>
      </w:r>
    </w:p>
    <w:p w14:paraId="0BD43673" w14:textId="23EFC819" w:rsidR="00433735" w:rsidRDefault="00664665" w:rsidP="00433735">
      <w:r>
        <w:tab/>
      </w:r>
      <w:r>
        <w:tab/>
        <w:t xml:space="preserve">= </w:t>
      </w:r>
      <w:r w:rsidR="00433735">
        <w:t>$</w:t>
      </w:r>
      <w:r>
        <w:t>67,662</w:t>
      </w:r>
      <w:r w:rsidR="005D0C7B">
        <w:t xml:space="preserve"> increase</w:t>
      </w:r>
    </w:p>
    <w:p w14:paraId="56875773" w14:textId="173B626B" w:rsidR="00664665" w:rsidRDefault="00664665" w:rsidP="00433735">
      <w:r>
        <w:tab/>
      </w:r>
    </w:p>
    <w:p w14:paraId="61A8AB78" w14:textId="4B81910B" w:rsidR="005D0C7B" w:rsidRDefault="005D0C7B" w:rsidP="00433735">
      <w:r>
        <w:t>Good Basement:</w:t>
      </w:r>
    </w:p>
    <w:p w14:paraId="30F08C19" w14:textId="776DDC5A" w:rsidR="00664665" w:rsidRDefault="00664665" w:rsidP="00433735">
      <w:r>
        <w:tab/>
        <w:t>SalePrice = Intercept (-42248) + MSSubClass (-184) + OverallQual (33841) + BsmtQualGd (12741)</w:t>
      </w:r>
    </w:p>
    <w:p w14:paraId="4CAB5CC2" w14:textId="40DC2785" w:rsidR="00664665" w:rsidRDefault="00664665" w:rsidP="00433735">
      <w:r>
        <w:tab/>
      </w:r>
      <w:r>
        <w:tab/>
        <w:t>= $4,150</w:t>
      </w:r>
      <w:r w:rsidR="005D0C7B">
        <w:t xml:space="preserve"> increase</w:t>
      </w:r>
    </w:p>
    <w:p w14:paraId="78960EBF" w14:textId="77777777" w:rsidR="00664665" w:rsidRDefault="00664665" w:rsidP="00433735"/>
    <w:p w14:paraId="725E6B61" w14:textId="77777777" w:rsidR="005D0C7B" w:rsidRDefault="005D0C7B" w:rsidP="00433735">
      <w:r>
        <w:tab/>
      </w:r>
    </w:p>
    <w:p w14:paraId="5FBB2103" w14:textId="77777777" w:rsidR="005D0C7B" w:rsidRDefault="005D0C7B" w:rsidP="00433735"/>
    <w:p w14:paraId="28EE51F3" w14:textId="77777777" w:rsidR="005D0C7B" w:rsidRDefault="005D0C7B" w:rsidP="00433735"/>
    <w:p w14:paraId="55EEC634" w14:textId="2B4A62C0" w:rsidR="005D0C7B" w:rsidRDefault="005D0C7B" w:rsidP="00433735">
      <w:r>
        <w:t>Two Car Garage:</w:t>
      </w:r>
    </w:p>
    <w:p w14:paraId="2FC09DC3" w14:textId="794205C7" w:rsidR="00664665" w:rsidRDefault="00664665" w:rsidP="00433735">
      <w:r>
        <w:tab/>
        <w:t>SalePrice = Intercept (-42248) + MSSubClass (-184) + OverallQual (33841) + GarageType2Type (39030)</w:t>
      </w:r>
    </w:p>
    <w:p w14:paraId="74E49E66" w14:textId="20882ACE" w:rsidR="00664665" w:rsidRDefault="00664665" w:rsidP="00433735">
      <w:r>
        <w:tab/>
      </w:r>
      <w:r>
        <w:tab/>
        <w:t>= $30,439</w:t>
      </w:r>
      <w:r w:rsidR="005D5686">
        <w:t xml:space="preserve"> increase</w:t>
      </w:r>
    </w:p>
    <w:p w14:paraId="161D6DF9" w14:textId="77777777" w:rsidR="00664665" w:rsidRDefault="00664665" w:rsidP="00433735"/>
    <w:p w14:paraId="44A622F2" w14:textId="3497707C" w:rsidR="005D0C7B" w:rsidRDefault="005D0C7B" w:rsidP="00433735">
      <w:r>
        <w:t>Attached Garage:</w:t>
      </w:r>
    </w:p>
    <w:p w14:paraId="62260CBF" w14:textId="03B309A3" w:rsidR="00664665" w:rsidRDefault="00664665" w:rsidP="00433735">
      <w:r>
        <w:tab/>
        <w:t>SalePrice = Intercept (-42248) + MSSubClass (-184) + OverallQual (33841) + GarageTypeAttchd (18941)</w:t>
      </w:r>
    </w:p>
    <w:p w14:paraId="4BEA492F" w14:textId="22DEF595" w:rsidR="00664665" w:rsidRDefault="00664665" w:rsidP="00433735">
      <w:r>
        <w:tab/>
      </w:r>
      <w:r>
        <w:tab/>
        <w:t>=$10,350</w:t>
      </w:r>
      <w:r w:rsidR="005D5686">
        <w:t xml:space="preserve"> increase</w:t>
      </w:r>
    </w:p>
    <w:p w14:paraId="258B222F" w14:textId="77777777" w:rsidR="00664665" w:rsidRDefault="00664665" w:rsidP="00433735"/>
    <w:p w14:paraId="30C32555" w14:textId="13A072C6" w:rsidR="005D0C7B" w:rsidRDefault="005D0C7B" w:rsidP="00433735">
      <w:r>
        <w:t xml:space="preserve">Built </w:t>
      </w:r>
      <w:r w:rsidR="00667251">
        <w:t>in</w:t>
      </w:r>
      <w:r>
        <w:t xml:space="preserve"> Garage:</w:t>
      </w:r>
    </w:p>
    <w:p w14:paraId="65AB3A57" w14:textId="104A83AE" w:rsidR="00664665" w:rsidRDefault="00664665" w:rsidP="00433735">
      <w:r>
        <w:tab/>
        <w:t>SalePrice = Intercept (-42248) + MSSubClass (-184) + OverallQual (33841) + GarageTypeBuiltin (41156)</w:t>
      </w:r>
    </w:p>
    <w:p w14:paraId="15AA584B" w14:textId="5E801950" w:rsidR="00664665" w:rsidRDefault="00664665" w:rsidP="00433735">
      <w:r>
        <w:tab/>
      </w:r>
      <w:r>
        <w:tab/>
        <w:t>=$32,565</w:t>
      </w:r>
      <w:r w:rsidR="005D5686">
        <w:t xml:space="preserve"> increase</w:t>
      </w:r>
    </w:p>
    <w:p w14:paraId="52FF72E2" w14:textId="2CE733AA" w:rsidR="00664665" w:rsidRDefault="00664665" w:rsidP="00433735">
      <w:pPr>
        <w:rPr>
          <w:rFonts w:eastAsia="Times New Roman" w:cs="Times New Roman"/>
        </w:rPr>
      </w:pPr>
      <w:r>
        <w:tab/>
      </w:r>
    </w:p>
    <w:p w14:paraId="7339A432" w14:textId="0CAD0A49" w:rsidR="00667251" w:rsidRPr="00622162" w:rsidRDefault="00667251" w:rsidP="00622162">
      <w:r>
        <w:t>Since none of the log variables made it to the final model, no back transformation was done.</w:t>
      </w:r>
    </w:p>
    <w:p w14:paraId="657045C5" w14:textId="3EE8BB01" w:rsidR="00622162" w:rsidRDefault="00F86758" w:rsidP="005D0C7B">
      <w:pPr>
        <w:pStyle w:val="Heading1"/>
        <w:rPr>
          <w:rFonts w:eastAsia="Times New Roman"/>
        </w:rPr>
      </w:pPr>
      <w:r w:rsidRPr="00F86758">
        <w:rPr>
          <w:rFonts w:eastAsia="Times New Roman"/>
          <w:highlight w:val="yellow"/>
        </w:rPr>
        <w:t>CONFIDENCE INTERVALS</w:t>
      </w:r>
      <w:bookmarkStart w:id="4" w:name="_GoBack"/>
      <w:bookmarkEnd w:id="4"/>
    </w:p>
    <w:p w14:paraId="71D6FCF8" w14:textId="3CE77A06" w:rsidR="005D0C7B" w:rsidRDefault="005D0C7B" w:rsidP="005D0C7B">
      <w:pPr>
        <w:pStyle w:val="Heading1"/>
        <w:rPr>
          <w:rFonts w:eastAsia="Times New Roman"/>
        </w:rPr>
      </w:pPr>
      <w:r>
        <w:rPr>
          <w:rFonts w:eastAsia="Times New Roman"/>
        </w:rPr>
        <w:t>Conclusion</w:t>
      </w:r>
      <w:r w:rsidR="00FB2366">
        <w:rPr>
          <w:rFonts w:eastAsia="Times New Roman"/>
        </w:rPr>
        <w:t xml:space="preserve"> (updated)</w:t>
      </w:r>
    </w:p>
    <w:p w14:paraId="6AB84098" w14:textId="2C0BEA77" w:rsidR="00C95A0F" w:rsidRDefault="00DB2DB4" w:rsidP="00DE473D">
      <w:r>
        <w:t xml:space="preserve">The intercept of the Sale Price at -42248 is an unrealistic starting home price.  The potential of features adding and subtracting to the overall Sale Price are realistic, as shown in the equations above.  </w:t>
      </w:r>
      <w:r w:rsidR="00667251">
        <w:t>The coefficient of variation is relatively small at 24.</w:t>
      </w:r>
      <w:r w:rsidR="00FB2366">
        <w:t>34.</w:t>
      </w:r>
      <w:r w:rsidR="00667251">
        <w:t xml:space="preserve">  </w:t>
      </w:r>
      <w:r>
        <w:t>The LASSO based model clearly has more linearity than previous attempts.</w:t>
      </w:r>
    </w:p>
    <w:p w14:paraId="3FA6E32F" w14:textId="77777777" w:rsidR="00DB2DB4" w:rsidRDefault="00DB2DB4" w:rsidP="00460BCA">
      <w:pPr>
        <w:pStyle w:val="Heading1"/>
      </w:pPr>
    </w:p>
    <w:p w14:paraId="15727B8F" w14:textId="77777777" w:rsidR="00460BCA" w:rsidRPr="00DE473D" w:rsidRDefault="00460BCA" w:rsidP="00460BCA">
      <w:pPr>
        <w:pStyle w:val="Heading1"/>
      </w:pPr>
      <w:r>
        <w:t>Principal Component Analysis</w:t>
      </w:r>
    </w:p>
    <w:p w14:paraId="63FACA21" w14:textId="77777777" w:rsidR="00460BCA" w:rsidRDefault="00460BCA" w:rsidP="00460BCA">
      <w:r>
        <w:t xml:space="preserve">Principal Component Analysis (PCA) will be used to select the optimum model. </w:t>
      </w:r>
    </w:p>
    <w:p w14:paraId="27294222" w14:textId="77777777" w:rsidR="00460BCA" w:rsidRDefault="00460BCA" w:rsidP="00460BCA"/>
    <w:p w14:paraId="74DAECA3" w14:textId="77777777" w:rsidR="00460BCA" w:rsidRDefault="00460BCA" w:rsidP="00460BCA">
      <w:r>
        <w:t>Standardized the output and should variability play a role in selection of the variable. Look at high loadings about .4 or larger. Scree Plot look for elbow and # Components.  Other diagram tells you the amount the variance explains … .8 or .9… value of all linear combinations on the plots.</w:t>
      </w:r>
    </w:p>
    <w:p w14:paraId="0DB524B3" w14:textId="77777777" w:rsidR="00460BCA" w:rsidRDefault="00460BCA" w:rsidP="00460BCA"/>
    <w:p w14:paraId="6BA4973D" w14:textId="77777777" w:rsidR="00C0220B" w:rsidRDefault="00C0220B" w:rsidP="00C0220B">
      <w:pPr>
        <w:pStyle w:val="p1"/>
        <w:rPr>
          <w:rFonts w:asciiTheme="minorHAnsi" w:hAnsiTheme="minorHAnsi"/>
          <w:sz w:val="22"/>
        </w:rPr>
      </w:pPr>
      <w:r>
        <w:rPr>
          <w:rFonts w:asciiTheme="minorHAnsi" w:hAnsiTheme="minorHAnsi"/>
          <w:sz w:val="22"/>
        </w:rPr>
        <w:t xml:space="preserve">As we look at model transformation from correlated variables to linear regression variables, Principal Component Analysis and Regression were used.  </w:t>
      </w:r>
    </w:p>
    <w:p w14:paraId="244AE524" w14:textId="77777777" w:rsidR="00C0220B" w:rsidRDefault="00C0220B" w:rsidP="00C0220B">
      <w:pPr>
        <w:pStyle w:val="p1"/>
        <w:rPr>
          <w:rFonts w:asciiTheme="minorHAnsi" w:hAnsiTheme="minorHAnsi"/>
          <w:sz w:val="22"/>
        </w:rPr>
      </w:pPr>
    </w:p>
    <w:p w14:paraId="684551CB" w14:textId="77777777" w:rsidR="00C0220B" w:rsidRDefault="00C0220B" w:rsidP="00C0220B">
      <w:pPr>
        <w:pStyle w:val="p1"/>
        <w:rPr>
          <w:rFonts w:asciiTheme="minorHAnsi" w:hAnsiTheme="minorHAnsi"/>
          <w:sz w:val="22"/>
        </w:rPr>
      </w:pPr>
      <w:r>
        <w:rPr>
          <w:rFonts w:asciiTheme="minorHAnsi" w:hAnsiTheme="minorHAnsi"/>
          <w:sz w:val="22"/>
        </w:rPr>
        <w:t>Numeric variables submitted into the Principal Component Analysis are as follows:</w:t>
      </w:r>
    </w:p>
    <w:p w14:paraId="465FD008" w14:textId="77777777" w:rsidR="00C0220B" w:rsidRDefault="00C0220B" w:rsidP="00C0220B">
      <w:pPr>
        <w:pStyle w:val="p1"/>
        <w:rPr>
          <w:rFonts w:asciiTheme="minorHAnsi" w:hAnsiTheme="minorHAnsi"/>
          <w:sz w:val="22"/>
        </w:rPr>
      </w:pPr>
    </w:p>
    <w:tbl>
      <w:tblPr>
        <w:tblW w:w="7724" w:type="dxa"/>
        <w:tblInd w:w="612" w:type="dxa"/>
        <w:tblLook w:val="04A0" w:firstRow="1" w:lastRow="0" w:firstColumn="1" w:lastColumn="0" w:noHBand="0" w:noVBand="1"/>
      </w:tblPr>
      <w:tblGrid>
        <w:gridCol w:w="1824"/>
        <w:gridCol w:w="2000"/>
        <w:gridCol w:w="2040"/>
        <w:gridCol w:w="1860"/>
      </w:tblGrid>
      <w:tr w:rsidR="00C0220B" w:rsidRPr="00757962" w14:paraId="680B281A" w14:textId="77777777" w:rsidTr="00DB2DB4">
        <w:trPr>
          <w:trHeight w:val="320"/>
        </w:trPr>
        <w:tc>
          <w:tcPr>
            <w:tcW w:w="1824" w:type="dxa"/>
            <w:tcBorders>
              <w:top w:val="nil"/>
              <w:left w:val="nil"/>
              <w:bottom w:val="nil"/>
              <w:right w:val="nil"/>
            </w:tcBorders>
            <w:shd w:val="clear" w:color="auto" w:fill="auto"/>
            <w:noWrap/>
            <w:vAlign w:val="bottom"/>
            <w:hideMark/>
          </w:tcPr>
          <w:p w14:paraId="64BCA356"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MSSubClass </w:t>
            </w:r>
          </w:p>
        </w:tc>
        <w:tc>
          <w:tcPr>
            <w:tcW w:w="2000" w:type="dxa"/>
            <w:tcBorders>
              <w:top w:val="nil"/>
              <w:left w:val="nil"/>
              <w:bottom w:val="nil"/>
              <w:right w:val="nil"/>
            </w:tcBorders>
            <w:shd w:val="clear" w:color="auto" w:fill="auto"/>
            <w:noWrap/>
            <w:vAlign w:val="bottom"/>
            <w:hideMark/>
          </w:tcPr>
          <w:p w14:paraId="33D311AE"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logLotFrontage </w:t>
            </w:r>
          </w:p>
        </w:tc>
        <w:tc>
          <w:tcPr>
            <w:tcW w:w="2040" w:type="dxa"/>
            <w:tcBorders>
              <w:top w:val="nil"/>
              <w:left w:val="nil"/>
              <w:bottom w:val="nil"/>
              <w:right w:val="nil"/>
            </w:tcBorders>
            <w:shd w:val="clear" w:color="auto" w:fill="auto"/>
            <w:noWrap/>
            <w:vAlign w:val="bottom"/>
            <w:hideMark/>
          </w:tcPr>
          <w:p w14:paraId="435A0838"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logLotArea </w:t>
            </w:r>
          </w:p>
        </w:tc>
        <w:tc>
          <w:tcPr>
            <w:tcW w:w="1860" w:type="dxa"/>
            <w:tcBorders>
              <w:top w:val="nil"/>
              <w:left w:val="nil"/>
              <w:bottom w:val="nil"/>
              <w:right w:val="nil"/>
            </w:tcBorders>
            <w:shd w:val="clear" w:color="auto" w:fill="auto"/>
            <w:noWrap/>
            <w:vAlign w:val="bottom"/>
            <w:hideMark/>
          </w:tcPr>
          <w:p w14:paraId="6FFA152C"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OverallQual</w:t>
            </w:r>
          </w:p>
        </w:tc>
      </w:tr>
      <w:tr w:rsidR="00C0220B" w:rsidRPr="00757962" w14:paraId="07EC6725" w14:textId="77777777" w:rsidTr="00DB2DB4">
        <w:trPr>
          <w:trHeight w:val="320"/>
        </w:trPr>
        <w:tc>
          <w:tcPr>
            <w:tcW w:w="1824" w:type="dxa"/>
            <w:tcBorders>
              <w:top w:val="nil"/>
              <w:left w:val="nil"/>
              <w:bottom w:val="nil"/>
              <w:right w:val="nil"/>
            </w:tcBorders>
            <w:shd w:val="clear" w:color="auto" w:fill="auto"/>
            <w:noWrap/>
            <w:vAlign w:val="bottom"/>
            <w:hideMark/>
          </w:tcPr>
          <w:p w14:paraId="0F0E55A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 OverallCond </w:t>
            </w:r>
          </w:p>
        </w:tc>
        <w:tc>
          <w:tcPr>
            <w:tcW w:w="2000" w:type="dxa"/>
            <w:tcBorders>
              <w:top w:val="nil"/>
              <w:left w:val="nil"/>
              <w:bottom w:val="nil"/>
              <w:right w:val="nil"/>
            </w:tcBorders>
            <w:shd w:val="clear" w:color="auto" w:fill="auto"/>
            <w:noWrap/>
            <w:vAlign w:val="bottom"/>
            <w:hideMark/>
          </w:tcPr>
          <w:p w14:paraId="33F9745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logYearBuilt</w:t>
            </w:r>
          </w:p>
        </w:tc>
        <w:tc>
          <w:tcPr>
            <w:tcW w:w="2040" w:type="dxa"/>
            <w:tcBorders>
              <w:top w:val="nil"/>
              <w:left w:val="nil"/>
              <w:bottom w:val="nil"/>
              <w:right w:val="nil"/>
            </w:tcBorders>
            <w:shd w:val="clear" w:color="auto" w:fill="auto"/>
            <w:noWrap/>
            <w:vAlign w:val="bottom"/>
            <w:hideMark/>
          </w:tcPr>
          <w:p w14:paraId="03F1D534"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logYearRemodAdd </w:t>
            </w:r>
          </w:p>
        </w:tc>
        <w:tc>
          <w:tcPr>
            <w:tcW w:w="1860" w:type="dxa"/>
            <w:tcBorders>
              <w:top w:val="nil"/>
              <w:left w:val="nil"/>
              <w:bottom w:val="nil"/>
              <w:right w:val="nil"/>
            </w:tcBorders>
            <w:shd w:val="clear" w:color="auto" w:fill="auto"/>
            <w:noWrap/>
            <w:vAlign w:val="bottom"/>
            <w:hideMark/>
          </w:tcPr>
          <w:p w14:paraId="6F8CCEF4"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logMasVnrArea</w:t>
            </w:r>
          </w:p>
        </w:tc>
      </w:tr>
      <w:tr w:rsidR="00C0220B" w:rsidRPr="00757962" w14:paraId="35C7ADF8" w14:textId="77777777" w:rsidTr="00DB2DB4">
        <w:trPr>
          <w:trHeight w:val="320"/>
        </w:trPr>
        <w:tc>
          <w:tcPr>
            <w:tcW w:w="1824" w:type="dxa"/>
            <w:tcBorders>
              <w:top w:val="nil"/>
              <w:left w:val="nil"/>
              <w:bottom w:val="nil"/>
              <w:right w:val="nil"/>
            </w:tcBorders>
            <w:shd w:val="clear" w:color="auto" w:fill="auto"/>
            <w:noWrap/>
            <w:vAlign w:val="bottom"/>
            <w:hideMark/>
          </w:tcPr>
          <w:p w14:paraId="133DBDB4"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logBsmtFinSF1 </w:t>
            </w:r>
          </w:p>
        </w:tc>
        <w:tc>
          <w:tcPr>
            <w:tcW w:w="2000" w:type="dxa"/>
            <w:tcBorders>
              <w:top w:val="nil"/>
              <w:left w:val="nil"/>
              <w:bottom w:val="nil"/>
              <w:right w:val="nil"/>
            </w:tcBorders>
            <w:shd w:val="clear" w:color="auto" w:fill="auto"/>
            <w:noWrap/>
            <w:vAlign w:val="bottom"/>
            <w:hideMark/>
          </w:tcPr>
          <w:p w14:paraId="42A34BE7"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logBsmtFinSF2</w:t>
            </w:r>
          </w:p>
        </w:tc>
        <w:tc>
          <w:tcPr>
            <w:tcW w:w="2040" w:type="dxa"/>
            <w:tcBorders>
              <w:top w:val="nil"/>
              <w:left w:val="nil"/>
              <w:bottom w:val="nil"/>
              <w:right w:val="nil"/>
            </w:tcBorders>
            <w:shd w:val="clear" w:color="auto" w:fill="auto"/>
            <w:noWrap/>
            <w:vAlign w:val="bottom"/>
            <w:hideMark/>
          </w:tcPr>
          <w:p w14:paraId="0DA3A886"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logBsmtUnfSF</w:t>
            </w:r>
          </w:p>
        </w:tc>
        <w:tc>
          <w:tcPr>
            <w:tcW w:w="1860" w:type="dxa"/>
            <w:tcBorders>
              <w:top w:val="nil"/>
              <w:left w:val="nil"/>
              <w:bottom w:val="nil"/>
              <w:right w:val="nil"/>
            </w:tcBorders>
            <w:shd w:val="clear" w:color="auto" w:fill="auto"/>
            <w:noWrap/>
            <w:vAlign w:val="bottom"/>
            <w:hideMark/>
          </w:tcPr>
          <w:p w14:paraId="5A84DAB8"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logTotalBsmtSF </w:t>
            </w:r>
          </w:p>
        </w:tc>
      </w:tr>
      <w:tr w:rsidR="00C0220B" w:rsidRPr="00757962" w14:paraId="3B21B201" w14:textId="77777777" w:rsidTr="00DB2DB4">
        <w:trPr>
          <w:trHeight w:val="320"/>
        </w:trPr>
        <w:tc>
          <w:tcPr>
            <w:tcW w:w="1824" w:type="dxa"/>
            <w:tcBorders>
              <w:top w:val="nil"/>
              <w:left w:val="nil"/>
              <w:bottom w:val="nil"/>
              <w:right w:val="nil"/>
            </w:tcBorders>
            <w:shd w:val="clear" w:color="auto" w:fill="auto"/>
            <w:noWrap/>
            <w:vAlign w:val="bottom"/>
            <w:hideMark/>
          </w:tcPr>
          <w:p w14:paraId="4869D6D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logX1stFlrSF </w:t>
            </w:r>
          </w:p>
        </w:tc>
        <w:tc>
          <w:tcPr>
            <w:tcW w:w="2000" w:type="dxa"/>
            <w:tcBorders>
              <w:top w:val="nil"/>
              <w:left w:val="nil"/>
              <w:bottom w:val="nil"/>
              <w:right w:val="nil"/>
            </w:tcBorders>
            <w:shd w:val="clear" w:color="auto" w:fill="auto"/>
            <w:noWrap/>
            <w:vAlign w:val="bottom"/>
            <w:hideMark/>
          </w:tcPr>
          <w:p w14:paraId="1F64B8F9"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logX2ndFlrSF</w:t>
            </w:r>
          </w:p>
        </w:tc>
        <w:tc>
          <w:tcPr>
            <w:tcW w:w="2040" w:type="dxa"/>
            <w:tcBorders>
              <w:top w:val="nil"/>
              <w:left w:val="nil"/>
              <w:bottom w:val="nil"/>
              <w:right w:val="nil"/>
            </w:tcBorders>
            <w:shd w:val="clear" w:color="auto" w:fill="auto"/>
            <w:noWrap/>
            <w:vAlign w:val="bottom"/>
            <w:hideMark/>
          </w:tcPr>
          <w:p w14:paraId="7618F661"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logLowQualFinSF </w:t>
            </w:r>
          </w:p>
        </w:tc>
        <w:tc>
          <w:tcPr>
            <w:tcW w:w="1860" w:type="dxa"/>
            <w:tcBorders>
              <w:top w:val="nil"/>
              <w:left w:val="nil"/>
              <w:bottom w:val="nil"/>
              <w:right w:val="nil"/>
            </w:tcBorders>
            <w:shd w:val="clear" w:color="auto" w:fill="auto"/>
            <w:noWrap/>
            <w:vAlign w:val="bottom"/>
            <w:hideMark/>
          </w:tcPr>
          <w:p w14:paraId="36B0E3D8"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logGrLivArea </w:t>
            </w:r>
          </w:p>
        </w:tc>
      </w:tr>
      <w:tr w:rsidR="00C0220B" w:rsidRPr="00757962" w14:paraId="3D5CADD9" w14:textId="77777777" w:rsidTr="00DB2DB4">
        <w:trPr>
          <w:trHeight w:val="320"/>
        </w:trPr>
        <w:tc>
          <w:tcPr>
            <w:tcW w:w="1824" w:type="dxa"/>
            <w:tcBorders>
              <w:top w:val="nil"/>
              <w:left w:val="nil"/>
              <w:bottom w:val="nil"/>
              <w:right w:val="nil"/>
            </w:tcBorders>
            <w:shd w:val="clear" w:color="auto" w:fill="auto"/>
            <w:noWrap/>
            <w:vAlign w:val="bottom"/>
            <w:hideMark/>
          </w:tcPr>
          <w:p w14:paraId="16B6B6B8"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logBsmtFullBath</w:t>
            </w:r>
          </w:p>
        </w:tc>
        <w:tc>
          <w:tcPr>
            <w:tcW w:w="2000" w:type="dxa"/>
            <w:tcBorders>
              <w:top w:val="nil"/>
              <w:left w:val="nil"/>
              <w:bottom w:val="nil"/>
              <w:right w:val="nil"/>
            </w:tcBorders>
            <w:shd w:val="clear" w:color="auto" w:fill="auto"/>
            <w:noWrap/>
            <w:vAlign w:val="bottom"/>
            <w:hideMark/>
          </w:tcPr>
          <w:p w14:paraId="7A8C68F6"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BsmtHalfBath </w:t>
            </w:r>
          </w:p>
        </w:tc>
        <w:tc>
          <w:tcPr>
            <w:tcW w:w="2040" w:type="dxa"/>
            <w:tcBorders>
              <w:top w:val="nil"/>
              <w:left w:val="nil"/>
              <w:bottom w:val="nil"/>
              <w:right w:val="nil"/>
            </w:tcBorders>
            <w:shd w:val="clear" w:color="auto" w:fill="auto"/>
            <w:noWrap/>
            <w:vAlign w:val="bottom"/>
            <w:hideMark/>
          </w:tcPr>
          <w:p w14:paraId="77A3A771"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FullBath </w:t>
            </w:r>
          </w:p>
        </w:tc>
        <w:tc>
          <w:tcPr>
            <w:tcW w:w="1860" w:type="dxa"/>
            <w:tcBorders>
              <w:top w:val="nil"/>
              <w:left w:val="nil"/>
              <w:bottom w:val="nil"/>
              <w:right w:val="nil"/>
            </w:tcBorders>
            <w:shd w:val="clear" w:color="auto" w:fill="auto"/>
            <w:noWrap/>
            <w:vAlign w:val="bottom"/>
            <w:hideMark/>
          </w:tcPr>
          <w:p w14:paraId="5C5B807A"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HalfBath </w:t>
            </w:r>
          </w:p>
        </w:tc>
      </w:tr>
      <w:tr w:rsidR="00C0220B" w:rsidRPr="00757962" w14:paraId="7262F670" w14:textId="77777777" w:rsidTr="00DB2DB4">
        <w:trPr>
          <w:trHeight w:val="320"/>
        </w:trPr>
        <w:tc>
          <w:tcPr>
            <w:tcW w:w="1824" w:type="dxa"/>
            <w:tcBorders>
              <w:top w:val="nil"/>
              <w:left w:val="nil"/>
              <w:bottom w:val="nil"/>
              <w:right w:val="nil"/>
            </w:tcBorders>
            <w:shd w:val="clear" w:color="auto" w:fill="auto"/>
            <w:noWrap/>
            <w:vAlign w:val="bottom"/>
            <w:hideMark/>
          </w:tcPr>
          <w:p w14:paraId="27863C65"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BedroomAbvGr</w:t>
            </w:r>
          </w:p>
        </w:tc>
        <w:tc>
          <w:tcPr>
            <w:tcW w:w="2000" w:type="dxa"/>
            <w:tcBorders>
              <w:top w:val="nil"/>
              <w:left w:val="nil"/>
              <w:bottom w:val="nil"/>
              <w:right w:val="nil"/>
            </w:tcBorders>
            <w:shd w:val="clear" w:color="auto" w:fill="auto"/>
            <w:noWrap/>
            <w:vAlign w:val="bottom"/>
            <w:hideMark/>
          </w:tcPr>
          <w:p w14:paraId="63C7AB02"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KitchenAbvGr </w:t>
            </w:r>
          </w:p>
        </w:tc>
        <w:tc>
          <w:tcPr>
            <w:tcW w:w="2040" w:type="dxa"/>
            <w:tcBorders>
              <w:top w:val="nil"/>
              <w:left w:val="nil"/>
              <w:bottom w:val="nil"/>
              <w:right w:val="nil"/>
            </w:tcBorders>
            <w:shd w:val="clear" w:color="auto" w:fill="auto"/>
            <w:noWrap/>
            <w:vAlign w:val="bottom"/>
            <w:hideMark/>
          </w:tcPr>
          <w:p w14:paraId="7DF84E07"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TotRmsAbvGrd </w:t>
            </w:r>
          </w:p>
        </w:tc>
        <w:tc>
          <w:tcPr>
            <w:tcW w:w="1860" w:type="dxa"/>
            <w:tcBorders>
              <w:top w:val="nil"/>
              <w:left w:val="nil"/>
              <w:bottom w:val="nil"/>
              <w:right w:val="nil"/>
            </w:tcBorders>
            <w:shd w:val="clear" w:color="auto" w:fill="auto"/>
            <w:noWrap/>
            <w:vAlign w:val="bottom"/>
            <w:hideMark/>
          </w:tcPr>
          <w:p w14:paraId="39D66EBC"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Fireplaces </w:t>
            </w:r>
          </w:p>
        </w:tc>
      </w:tr>
      <w:tr w:rsidR="00C0220B" w:rsidRPr="00757962" w14:paraId="3F2FD8EC" w14:textId="77777777" w:rsidTr="00DB2DB4">
        <w:trPr>
          <w:trHeight w:val="320"/>
        </w:trPr>
        <w:tc>
          <w:tcPr>
            <w:tcW w:w="1824" w:type="dxa"/>
            <w:tcBorders>
              <w:top w:val="nil"/>
              <w:left w:val="nil"/>
              <w:bottom w:val="nil"/>
              <w:right w:val="nil"/>
            </w:tcBorders>
            <w:shd w:val="clear" w:color="auto" w:fill="auto"/>
            <w:noWrap/>
            <w:vAlign w:val="bottom"/>
            <w:hideMark/>
          </w:tcPr>
          <w:p w14:paraId="59952637"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logGarageYrBlt</w:t>
            </w:r>
          </w:p>
        </w:tc>
        <w:tc>
          <w:tcPr>
            <w:tcW w:w="2000" w:type="dxa"/>
            <w:tcBorders>
              <w:top w:val="nil"/>
              <w:left w:val="nil"/>
              <w:bottom w:val="nil"/>
              <w:right w:val="nil"/>
            </w:tcBorders>
            <w:shd w:val="clear" w:color="auto" w:fill="auto"/>
            <w:noWrap/>
            <w:vAlign w:val="bottom"/>
            <w:hideMark/>
          </w:tcPr>
          <w:p w14:paraId="49E7EBD0"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GarageCars</w:t>
            </w:r>
          </w:p>
        </w:tc>
        <w:tc>
          <w:tcPr>
            <w:tcW w:w="2040" w:type="dxa"/>
            <w:tcBorders>
              <w:top w:val="nil"/>
              <w:left w:val="nil"/>
              <w:bottom w:val="nil"/>
              <w:right w:val="nil"/>
            </w:tcBorders>
            <w:shd w:val="clear" w:color="auto" w:fill="auto"/>
            <w:noWrap/>
            <w:vAlign w:val="bottom"/>
            <w:hideMark/>
          </w:tcPr>
          <w:p w14:paraId="614E709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logGarageArea </w:t>
            </w:r>
          </w:p>
        </w:tc>
        <w:tc>
          <w:tcPr>
            <w:tcW w:w="1860" w:type="dxa"/>
            <w:tcBorders>
              <w:top w:val="nil"/>
              <w:left w:val="nil"/>
              <w:bottom w:val="nil"/>
              <w:right w:val="nil"/>
            </w:tcBorders>
            <w:shd w:val="clear" w:color="auto" w:fill="auto"/>
            <w:noWrap/>
            <w:vAlign w:val="bottom"/>
            <w:hideMark/>
          </w:tcPr>
          <w:p w14:paraId="19432003"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logWoodDeckSF </w:t>
            </w:r>
          </w:p>
        </w:tc>
      </w:tr>
      <w:tr w:rsidR="00C0220B" w:rsidRPr="00757962" w14:paraId="03D54D54" w14:textId="77777777" w:rsidTr="00DB2DB4">
        <w:trPr>
          <w:trHeight w:val="320"/>
        </w:trPr>
        <w:tc>
          <w:tcPr>
            <w:tcW w:w="1824" w:type="dxa"/>
            <w:tcBorders>
              <w:top w:val="nil"/>
              <w:left w:val="nil"/>
              <w:bottom w:val="nil"/>
              <w:right w:val="nil"/>
            </w:tcBorders>
            <w:shd w:val="clear" w:color="auto" w:fill="auto"/>
            <w:noWrap/>
            <w:vAlign w:val="bottom"/>
            <w:hideMark/>
          </w:tcPr>
          <w:p w14:paraId="29A1BAAA"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logOpenPorchSF </w:t>
            </w:r>
          </w:p>
        </w:tc>
        <w:tc>
          <w:tcPr>
            <w:tcW w:w="2000" w:type="dxa"/>
            <w:tcBorders>
              <w:top w:val="nil"/>
              <w:left w:val="nil"/>
              <w:bottom w:val="nil"/>
              <w:right w:val="nil"/>
            </w:tcBorders>
            <w:shd w:val="clear" w:color="auto" w:fill="auto"/>
            <w:noWrap/>
            <w:vAlign w:val="bottom"/>
            <w:hideMark/>
          </w:tcPr>
          <w:p w14:paraId="3C82D8EF"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logEnclosedPorch </w:t>
            </w:r>
          </w:p>
        </w:tc>
        <w:tc>
          <w:tcPr>
            <w:tcW w:w="2040" w:type="dxa"/>
            <w:tcBorders>
              <w:top w:val="nil"/>
              <w:left w:val="nil"/>
              <w:bottom w:val="nil"/>
              <w:right w:val="nil"/>
            </w:tcBorders>
            <w:shd w:val="clear" w:color="auto" w:fill="auto"/>
            <w:noWrap/>
            <w:vAlign w:val="bottom"/>
            <w:hideMark/>
          </w:tcPr>
          <w:p w14:paraId="02C9261D"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logX3SsnPorch</w:t>
            </w:r>
          </w:p>
        </w:tc>
        <w:tc>
          <w:tcPr>
            <w:tcW w:w="1860" w:type="dxa"/>
            <w:tcBorders>
              <w:top w:val="nil"/>
              <w:left w:val="nil"/>
              <w:bottom w:val="nil"/>
              <w:right w:val="nil"/>
            </w:tcBorders>
            <w:shd w:val="clear" w:color="auto" w:fill="auto"/>
            <w:noWrap/>
            <w:vAlign w:val="bottom"/>
            <w:hideMark/>
          </w:tcPr>
          <w:p w14:paraId="79C7DF7A"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 logScreenPorch </w:t>
            </w:r>
          </w:p>
        </w:tc>
      </w:tr>
      <w:tr w:rsidR="00C0220B" w:rsidRPr="00757962" w14:paraId="24D5D419" w14:textId="77777777" w:rsidTr="00DB2DB4">
        <w:trPr>
          <w:trHeight w:val="320"/>
        </w:trPr>
        <w:tc>
          <w:tcPr>
            <w:tcW w:w="1824" w:type="dxa"/>
            <w:tcBorders>
              <w:top w:val="nil"/>
              <w:left w:val="nil"/>
              <w:bottom w:val="nil"/>
              <w:right w:val="nil"/>
            </w:tcBorders>
            <w:shd w:val="clear" w:color="auto" w:fill="auto"/>
            <w:noWrap/>
            <w:vAlign w:val="bottom"/>
            <w:hideMark/>
          </w:tcPr>
          <w:p w14:paraId="29043941"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PoolArea</w:t>
            </w:r>
          </w:p>
        </w:tc>
        <w:tc>
          <w:tcPr>
            <w:tcW w:w="2000" w:type="dxa"/>
            <w:tcBorders>
              <w:top w:val="nil"/>
              <w:left w:val="nil"/>
              <w:bottom w:val="nil"/>
              <w:right w:val="nil"/>
            </w:tcBorders>
            <w:shd w:val="clear" w:color="auto" w:fill="auto"/>
            <w:noWrap/>
            <w:vAlign w:val="bottom"/>
            <w:hideMark/>
          </w:tcPr>
          <w:p w14:paraId="22152CC3"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logMiscVal </w:t>
            </w:r>
          </w:p>
        </w:tc>
        <w:tc>
          <w:tcPr>
            <w:tcW w:w="2040" w:type="dxa"/>
            <w:tcBorders>
              <w:top w:val="nil"/>
              <w:left w:val="nil"/>
              <w:bottom w:val="nil"/>
              <w:right w:val="nil"/>
            </w:tcBorders>
            <w:shd w:val="clear" w:color="auto" w:fill="auto"/>
            <w:noWrap/>
            <w:vAlign w:val="bottom"/>
            <w:hideMark/>
          </w:tcPr>
          <w:p w14:paraId="2162E685"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MoSold </w:t>
            </w:r>
          </w:p>
        </w:tc>
        <w:tc>
          <w:tcPr>
            <w:tcW w:w="1860" w:type="dxa"/>
            <w:tcBorders>
              <w:top w:val="nil"/>
              <w:left w:val="nil"/>
              <w:bottom w:val="nil"/>
              <w:right w:val="nil"/>
            </w:tcBorders>
            <w:shd w:val="clear" w:color="auto" w:fill="auto"/>
            <w:noWrap/>
            <w:vAlign w:val="bottom"/>
            <w:hideMark/>
          </w:tcPr>
          <w:p w14:paraId="6A324033"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 xml:space="preserve">YrSold </w:t>
            </w:r>
          </w:p>
        </w:tc>
      </w:tr>
      <w:tr w:rsidR="00C0220B" w:rsidRPr="00757962" w14:paraId="34C604E6" w14:textId="77777777" w:rsidTr="00DB2DB4">
        <w:trPr>
          <w:trHeight w:val="320"/>
        </w:trPr>
        <w:tc>
          <w:tcPr>
            <w:tcW w:w="1824" w:type="dxa"/>
            <w:tcBorders>
              <w:top w:val="nil"/>
              <w:left w:val="nil"/>
              <w:bottom w:val="nil"/>
              <w:right w:val="nil"/>
            </w:tcBorders>
            <w:shd w:val="clear" w:color="auto" w:fill="auto"/>
            <w:noWrap/>
            <w:vAlign w:val="bottom"/>
            <w:hideMark/>
          </w:tcPr>
          <w:p w14:paraId="3A368851" w14:textId="77777777" w:rsidR="00C0220B" w:rsidRPr="00757962" w:rsidRDefault="00C0220B" w:rsidP="00DB2DB4">
            <w:pPr>
              <w:rPr>
                <w:rFonts w:ascii="Calibri" w:eastAsia="Times New Roman" w:hAnsi="Calibri" w:cs="Times New Roman"/>
                <w:color w:val="000000"/>
              </w:rPr>
            </w:pPr>
            <w:r w:rsidRPr="00757962">
              <w:rPr>
                <w:rFonts w:ascii="Calibri" w:eastAsia="Times New Roman" w:hAnsi="Calibri" w:cs="Times New Roman"/>
                <w:color w:val="000000"/>
              </w:rPr>
              <w:t>SalePrice</w:t>
            </w:r>
          </w:p>
        </w:tc>
        <w:tc>
          <w:tcPr>
            <w:tcW w:w="2000" w:type="dxa"/>
            <w:tcBorders>
              <w:top w:val="nil"/>
              <w:left w:val="nil"/>
              <w:bottom w:val="nil"/>
              <w:right w:val="nil"/>
            </w:tcBorders>
            <w:shd w:val="clear" w:color="auto" w:fill="auto"/>
            <w:noWrap/>
            <w:vAlign w:val="bottom"/>
            <w:hideMark/>
          </w:tcPr>
          <w:p w14:paraId="59185EF8" w14:textId="77777777" w:rsidR="00C0220B" w:rsidRPr="00757962" w:rsidRDefault="00C0220B" w:rsidP="00DB2DB4">
            <w:pPr>
              <w:rPr>
                <w:rFonts w:ascii="Calibri" w:eastAsia="Times New Roman" w:hAnsi="Calibri" w:cs="Times New Roman"/>
                <w:color w:val="000000"/>
              </w:rPr>
            </w:pPr>
          </w:p>
        </w:tc>
        <w:tc>
          <w:tcPr>
            <w:tcW w:w="2040" w:type="dxa"/>
            <w:tcBorders>
              <w:top w:val="nil"/>
              <w:left w:val="nil"/>
              <w:bottom w:val="nil"/>
              <w:right w:val="nil"/>
            </w:tcBorders>
            <w:shd w:val="clear" w:color="auto" w:fill="auto"/>
            <w:noWrap/>
            <w:vAlign w:val="bottom"/>
            <w:hideMark/>
          </w:tcPr>
          <w:p w14:paraId="17003E3E" w14:textId="77777777" w:rsidR="00C0220B" w:rsidRPr="00757962" w:rsidRDefault="00C0220B" w:rsidP="00DB2DB4">
            <w:pPr>
              <w:rPr>
                <w:rFonts w:ascii="Times New Roman" w:eastAsia="Times New Roman" w:hAnsi="Times New Roman" w:cs="Times New Roman"/>
                <w:sz w:val="20"/>
                <w:szCs w:val="20"/>
              </w:rPr>
            </w:pPr>
          </w:p>
        </w:tc>
        <w:tc>
          <w:tcPr>
            <w:tcW w:w="1860" w:type="dxa"/>
            <w:tcBorders>
              <w:top w:val="nil"/>
              <w:left w:val="nil"/>
              <w:bottom w:val="nil"/>
              <w:right w:val="nil"/>
            </w:tcBorders>
            <w:shd w:val="clear" w:color="auto" w:fill="auto"/>
            <w:noWrap/>
            <w:vAlign w:val="bottom"/>
            <w:hideMark/>
          </w:tcPr>
          <w:p w14:paraId="7F608472" w14:textId="77777777" w:rsidR="00C0220B" w:rsidRPr="00757962" w:rsidRDefault="00C0220B" w:rsidP="00DB2DB4">
            <w:pPr>
              <w:rPr>
                <w:rFonts w:ascii="Times New Roman" w:eastAsia="Times New Roman" w:hAnsi="Times New Roman" w:cs="Times New Roman"/>
                <w:sz w:val="20"/>
                <w:szCs w:val="20"/>
              </w:rPr>
            </w:pPr>
          </w:p>
        </w:tc>
      </w:tr>
    </w:tbl>
    <w:p w14:paraId="61C55D99" w14:textId="77777777" w:rsidR="00C0220B" w:rsidRPr="001B3C6D" w:rsidRDefault="00C0220B" w:rsidP="00460BCA"/>
    <w:p w14:paraId="7F7A649B" w14:textId="65D67832" w:rsidR="00460BCA" w:rsidRDefault="00BC7D86" w:rsidP="00460BCA">
      <w:pPr>
        <w:pStyle w:val="Heading1"/>
      </w:pPr>
      <w:r>
        <w:t>Linear Discriminant Analysis</w:t>
      </w:r>
    </w:p>
    <w:p w14:paraId="54CA0960" w14:textId="372CBE4D" w:rsidR="00BC7D86" w:rsidRDefault="00BC7D86" w:rsidP="00BC7D86">
      <w:r>
        <w:t>Fishers. Compare 2 groups.</w:t>
      </w:r>
    </w:p>
    <w:p w14:paraId="618B46EC" w14:textId="77777777" w:rsidR="00BC7D86" w:rsidRDefault="00BC7D86" w:rsidP="00BC7D86"/>
    <w:p w14:paraId="4A8D5F65" w14:textId="67EFB262" w:rsidR="00BC7D86" w:rsidRDefault="00BC7D86" w:rsidP="00BC7D86">
      <w:pPr>
        <w:pStyle w:val="Heading1"/>
      </w:pPr>
      <w:r>
        <w:t>Conclusion</w:t>
      </w:r>
    </w:p>
    <w:p w14:paraId="2C919436" w14:textId="719B407A" w:rsidR="00BC7D86" w:rsidRPr="00BC7D86" w:rsidRDefault="00BC7D86" w:rsidP="00BC7D86">
      <w:r>
        <w:t>Needs to be new.</w:t>
      </w:r>
    </w:p>
    <w:p w14:paraId="11DCD5ED" w14:textId="77777777" w:rsidR="00DF7773" w:rsidRDefault="00DF7773" w:rsidP="00DF7773"/>
    <w:p w14:paraId="6007B305" w14:textId="77777777" w:rsidR="00DF7773" w:rsidRDefault="00DF7773" w:rsidP="00DF7773"/>
    <w:p w14:paraId="226BC36D" w14:textId="5BF8AF55" w:rsidR="00DF7773" w:rsidRDefault="005A4105" w:rsidP="005A4105">
      <w:pPr>
        <w:pStyle w:val="Heading1"/>
      </w:pPr>
      <w:r>
        <w:t>Addressing Comments</w:t>
      </w:r>
    </w:p>
    <w:p w14:paraId="492D439B" w14:textId="30204BB7" w:rsidR="00A806C4" w:rsidRDefault="00A806C4" w:rsidP="00A806C4">
      <w:r>
        <w:t>Complimentary comments are being skipped. Thank you for the kind words.</w:t>
      </w:r>
    </w:p>
    <w:p w14:paraId="68877855" w14:textId="77777777" w:rsidR="00A806C4" w:rsidRPr="00A806C4" w:rsidRDefault="00A806C4" w:rsidP="00A806C4"/>
    <w:p w14:paraId="46A3B1D2" w14:textId="10E99F5B" w:rsidR="00A806C4" w:rsidRDefault="00A806C4" w:rsidP="00A806C4">
      <w:pPr>
        <w:pStyle w:val="CommentText"/>
      </w:pPr>
      <w:r>
        <w:t xml:space="preserve">Comment: </w:t>
      </w:r>
      <w:r w:rsidRPr="00A806C4">
        <w:rPr>
          <w:i/>
        </w:rPr>
        <w:t>I think it will look better without the dot in front of each section title</w:t>
      </w:r>
      <w:r>
        <w:t>.</w:t>
      </w:r>
    </w:p>
    <w:p w14:paraId="6D932645" w14:textId="602EA5C1" w:rsidR="00A806C4" w:rsidRDefault="00667251" w:rsidP="00A806C4">
      <w:pPr>
        <w:pStyle w:val="CommentText"/>
      </w:pPr>
      <w:r>
        <w:t xml:space="preserve">Response: There is no </w:t>
      </w:r>
      <w:r w:rsidR="00A806C4">
        <w:t>‘dot’ in front of MSWord Heading1 on my Mac version. Likely this is a compatibility issue.  A PDF will be used to eliminate this problem.</w:t>
      </w:r>
    </w:p>
    <w:p w14:paraId="62058877" w14:textId="77777777" w:rsidR="00A806C4" w:rsidRDefault="00A806C4" w:rsidP="00A806C4">
      <w:pPr>
        <w:pStyle w:val="CommentText"/>
      </w:pPr>
    </w:p>
    <w:p w14:paraId="09512708" w14:textId="558C0EB8" w:rsidR="00A806C4" w:rsidRDefault="00A806C4" w:rsidP="00A806C4">
      <w:pPr>
        <w:pStyle w:val="CommentText"/>
      </w:pPr>
      <w:r>
        <w:t xml:space="preserve">Comment: </w:t>
      </w:r>
      <w:r w:rsidRPr="00A806C4">
        <w:rPr>
          <w:i/>
        </w:rPr>
        <w:t>Scatter plots, histograms, correlation matrix are expected for EDA.</w:t>
      </w:r>
    </w:p>
    <w:p w14:paraId="3EF31F27" w14:textId="65C37281" w:rsidR="00A806C4" w:rsidRDefault="00A806C4" w:rsidP="00A806C4">
      <w:pPr>
        <w:pStyle w:val="CommentText"/>
      </w:pPr>
      <w:r>
        <w:t>Response: The Exploratory section has be</w:t>
      </w:r>
      <w:r w:rsidR="00264B2A">
        <w:t xml:space="preserve">en reassessed and rewritten. </w:t>
      </w:r>
    </w:p>
    <w:p w14:paraId="791D7A23" w14:textId="77777777" w:rsidR="00A806C4" w:rsidRDefault="00A806C4" w:rsidP="00A806C4">
      <w:pPr>
        <w:pStyle w:val="CommentText"/>
      </w:pPr>
    </w:p>
    <w:p w14:paraId="1A79BBBE" w14:textId="77777777" w:rsidR="00435291" w:rsidRDefault="00435291" w:rsidP="00435291">
      <w:pPr>
        <w:pStyle w:val="CommentText"/>
        <w:rPr>
          <w:i/>
        </w:rPr>
      </w:pPr>
      <w:r>
        <w:t xml:space="preserve">Comment: </w:t>
      </w:r>
      <w:r w:rsidRPr="00435291">
        <w:rPr>
          <w:i/>
        </w:rPr>
        <w:t>I suppose you meant external cross validation is performed but I didn’t see the data partitioning step in your code. This needs a little clarification.</w:t>
      </w:r>
    </w:p>
    <w:p w14:paraId="31B9D323" w14:textId="46015E24" w:rsidR="00435291" w:rsidRDefault="00435291" w:rsidP="00435291">
      <w:pPr>
        <w:pStyle w:val="CommentText"/>
        <w:rPr>
          <w:i/>
        </w:rPr>
      </w:pPr>
      <w:r>
        <w:rPr>
          <w:rStyle w:val="CommentReference"/>
        </w:rPr>
        <w:annotationRef/>
      </w:r>
      <w:r w:rsidRPr="00435291">
        <w:rPr>
          <w:i/>
        </w:rPr>
        <w:t>I checked your code and see your CV methods in code which is used to build the model using the whole train.csv. But I view it as an internal CV.</w:t>
      </w:r>
      <w:r>
        <w:rPr>
          <w:i/>
        </w:rPr>
        <w:t xml:space="preserve"> </w:t>
      </w:r>
      <w:r w:rsidRPr="00435291">
        <w:rPr>
          <w:i/>
        </w:rPr>
        <w:t>Our project description says “internal CV Press required” and “</w:t>
      </w:r>
      <w:r w:rsidRPr="00435291">
        <w:rPr>
          <w:i/>
          <w:sz w:val="22"/>
        </w:rPr>
        <w:t>We will say that an external cross validation is mandatory to compare the adjusted R2 and AIC of competing models based on the validation dataset.</w:t>
      </w:r>
      <w:r w:rsidRPr="00435291">
        <w:rPr>
          <w:i/>
        </w:rPr>
        <w:t>”</w:t>
      </w:r>
    </w:p>
    <w:p w14:paraId="3D856A03" w14:textId="77AA67C1" w:rsidR="00435291" w:rsidRPr="00435291" w:rsidRDefault="00435291" w:rsidP="00435291">
      <w:pPr>
        <w:pStyle w:val="CommentText"/>
      </w:pPr>
      <w:r w:rsidRPr="003E6E74">
        <w:lastRenderedPageBreak/>
        <w:t>Response:</w:t>
      </w:r>
      <w:r w:rsidR="003E6E74">
        <w:t xml:space="preserve">  My understanding was using all of the data as “train” to train the model, then use same data in test to do the testing and submit to Kaggle.  This was lack of understanding on my part.  This was redone for the new model approach in Project 2.</w:t>
      </w:r>
    </w:p>
    <w:p w14:paraId="7C39D964" w14:textId="77777777" w:rsidR="00435291" w:rsidRDefault="00435291" w:rsidP="00435291">
      <w:pPr>
        <w:pStyle w:val="CommentText"/>
      </w:pPr>
    </w:p>
    <w:p w14:paraId="31B21488" w14:textId="77777777" w:rsidR="001E42E4" w:rsidRDefault="001E42E4" w:rsidP="001E42E4">
      <w:pPr>
        <w:pStyle w:val="CommentText"/>
        <w:rPr>
          <w:i/>
        </w:rPr>
      </w:pPr>
      <w:r>
        <w:t xml:space="preserve">Comment: </w:t>
      </w:r>
      <w:r w:rsidRPr="001E42E4">
        <w:rPr>
          <w:i/>
        </w:rPr>
        <w:t>The intercept means, when all predictors are 0, the sale price is -$44063.</w:t>
      </w:r>
    </w:p>
    <w:p w14:paraId="17CA7462" w14:textId="1740FA92" w:rsidR="001E42E4" w:rsidRPr="001E42E4" w:rsidRDefault="001E42E4" w:rsidP="001E42E4">
      <w:pPr>
        <w:pStyle w:val="CommentText"/>
      </w:pPr>
      <w:r w:rsidRPr="00FB2366">
        <w:t>Response:</w:t>
      </w:r>
      <w:r>
        <w:t xml:space="preserve"> </w:t>
      </w:r>
      <w:r w:rsidR="00667251">
        <w:t xml:space="preserve"> See the new </w:t>
      </w:r>
      <w:r w:rsidR="00FB2366">
        <w:t>Parameter Interpretation section.</w:t>
      </w:r>
    </w:p>
    <w:p w14:paraId="07B133BF" w14:textId="567716CA" w:rsidR="00A806C4" w:rsidRDefault="00A806C4" w:rsidP="00A806C4">
      <w:pPr>
        <w:pStyle w:val="CommentText"/>
      </w:pPr>
    </w:p>
    <w:p w14:paraId="349F9DE7" w14:textId="77777777" w:rsidR="00D30D2B" w:rsidRDefault="00264B2A" w:rsidP="00A806C4">
      <w:pPr>
        <w:pStyle w:val="CommentText"/>
      </w:pPr>
      <w:r>
        <w:t xml:space="preserve">Comment: </w:t>
      </w:r>
      <w:r w:rsidRPr="00D30D2B">
        <w:rPr>
          <w:i/>
        </w:rPr>
        <w:t>“</w:t>
      </w:r>
      <w:r w:rsidRPr="00D30D2B">
        <w:t xml:space="preserve">Coefficient of Variation of 110.0 seems high as a unit-less number. </w:t>
      </w:r>
      <w:r w:rsidR="00D30D2B" w:rsidRPr="00D30D2B">
        <w:rPr>
          <w:i/>
        </w:rPr>
        <w:t>“</w:t>
      </w:r>
      <w:r w:rsidR="00D30D2B">
        <w:t xml:space="preserve">   </w:t>
      </w:r>
    </w:p>
    <w:p w14:paraId="00A0F0C6" w14:textId="3B9C61D0" w:rsidR="00D30D2B" w:rsidRPr="00D30D2B" w:rsidRDefault="00D30D2B" w:rsidP="00A806C4">
      <w:pPr>
        <w:pStyle w:val="CommentText"/>
        <w:rPr>
          <w:i/>
        </w:rPr>
      </w:pPr>
      <w:r w:rsidRPr="00D30D2B">
        <w:rPr>
          <w:i/>
        </w:rPr>
        <w:t>Don’t</w:t>
      </w:r>
      <w:r w:rsidR="00264B2A" w:rsidRPr="00D30D2B">
        <w:rPr>
          <w:i/>
        </w:rPr>
        <w:t xml:space="preserve"> really understand this.</w:t>
      </w:r>
    </w:p>
    <w:p w14:paraId="08D57CD7" w14:textId="7899C4BC" w:rsidR="00264B2A" w:rsidRDefault="00264B2A" w:rsidP="00A806C4">
      <w:pPr>
        <w:pStyle w:val="CommentText"/>
      </w:pPr>
      <w:r>
        <w:t xml:space="preserve">Response: The statement was referring to the interpretation of 110.0. If the Coefficient of Variation represented the variation on housing price, say $110.0 in relation to a home that sells for hundreds of thousands of dollars, it is small.  </w:t>
      </w:r>
      <w:r w:rsidR="00FB2366">
        <w:t>The result of the LASSO model changes the coefficient to 24.34.</w:t>
      </w:r>
    </w:p>
    <w:p w14:paraId="537576D4" w14:textId="77777777" w:rsidR="00D30D2B" w:rsidRDefault="00D30D2B" w:rsidP="00A806C4">
      <w:pPr>
        <w:pStyle w:val="CommentText"/>
      </w:pPr>
    </w:p>
    <w:p w14:paraId="5E209CE8" w14:textId="77777777" w:rsidR="00D30D2B" w:rsidRDefault="00D30D2B" w:rsidP="00A806C4">
      <w:pPr>
        <w:pStyle w:val="CommentText"/>
      </w:pPr>
      <w:r>
        <w:t xml:space="preserve">Comment: </w:t>
      </w:r>
      <w:commentRangeStart w:id="5"/>
      <w:r>
        <w:t xml:space="preserve">If the Sales Price increases by $1, the Model predicts Basement Full Bath (BsmtFullBath) will decrease Sales Price by approximately $43,554 </w:t>
      </w:r>
      <w:commentRangeEnd w:id="5"/>
      <w:r>
        <w:rPr>
          <w:rStyle w:val="CommentReference"/>
        </w:rPr>
        <w:commentReference w:id="5"/>
      </w:r>
      <w:r>
        <w:t xml:space="preserve">  </w:t>
      </w:r>
    </w:p>
    <w:p w14:paraId="5C5C79EE" w14:textId="22E41F1A" w:rsidR="00D30D2B" w:rsidRDefault="00D30D2B" w:rsidP="00A806C4">
      <w:pPr>
        <w:pStyle w:val="CommentText"/>
        <w:rPr>
          <w:i/>
        </w:rPr>
      </w:pPr>
      <w:r w:rsidRPr="00D30D2B">
        <w:rPr>
          <w:i/>
        </w:rPr>
        <w:t>When you interpret the coefficient in regression model, focus on how one unit increase of the predictor will impact the response. Don’t start with the change of response</w:t>
      </w:r>
      <w:r>
        <w:rPr>
          <w:i/>
        </w:rPr>
        <w:t>.</w:t>
      </w:r>
    </w:p>
    <w:p w14:paraId="2489E836" w14:textId="093F727D" w:rsidR="00D30D2B" w:rsidRPr="00D30D2B" w:rsidRDefault="00D30D2B" w:rsidP="00A806C4">
      <w:pPr>
        <w:pStyle w:val="CommentText"/>
      </w:pPr>
      <w:r w:rsidRPr="00FB2366">
        <w:t>Response:</w:t>
      </w:r>
      <w:r w:rsidR="00FB2366">
        <w:t xml:space="preserve">  See new Parameter Interpretation section.</w:t>
      </w:r>
    </w:p>
    <w:p w14:paraId="1A16138C" w14:textId="77777777" w:rsidR="005A4105" w:rsidRDefault="005A4105" w:rsidP="005A4105"/>
    <w:p w14:paraId="43424138" w14:textId="77777777" w:rsidR="00F47D6D" w:rsidRDefault="00F47D6D" w:rsidP="00F47D6D">
      <w:pPr>
        <w:pStyle w:val="CommentText"/>
        <w:rPr>
          <w:i/>
        </w:rPr>
      </w:pPr>
      <w:r>
        <w:t xml:space="preserve">Comment: </w:t>
      </w:r>
      <w:r w:rsidRPr="00146B9E">
        <w:rPr>
          <w:i/>
        </w:rPr>
        <w:t>“The model exhibits enough of a Normal distribution with adequate scatter…”</w:t>
      </w:r>
    </w:p>
    <w:p w14:paraId="5FCCCF58" w14:textId="77777777" w:rsidR="00F47D6D" w:rsidRDefault="00F47D6D" w:rsidP="00F47D6D">
      <w:pPr>
        <w:pStyle w:val="CommentText"/>
        <w:rPr>
          <w:i/>
        </w:rPr>
      </w:pPr>
      <w:r w:rsidRPr="00146B9E">
        <w:rPr>
          <w:i/>
        </w:rPr>
        <w:t>Again, the variance is clearly not constant</w:t>
      </w:r>
    </w:p>
    <w:p w14:paraId="4F3B402E" w14:textId="31160E59" w:rsidR="00F47D6D" w:rsidRDefault="00F47D6D" w:rsidP="00F47D6D">
      <w:pPr>
        <w:pStyle w:val="CommentText"/>
      </w:pPr>
      <w:r>
        <w:t>Response: Chose to rework the EDA and the approach.</w:t>
      </w:r>
      <w:r w:rsidR="00622162">
        <w:t xml:space="preserve">  See new Exploratory Data Analysis section.</w:t>
      </w:r>
    </w:p>
    <w:p w14:paraId="4A1FDBDB" w14:textId="77777777" w:rsidR="00F47D6D" w:rsidRPr="005A4105" w:rsidRDefault="00F47D6D" w:rsidP="005A4105"/>
    <w:p w14:paraId="6AE05B9F" w14:textId="77777777" w:rsidR="00D30D2B" w:rsidRPr="00D30D2B" w:rsidRDefault="00D30D2B" w:rsidP="00D30D2B">
      <w:pPr>
        <w:pStyle w:val="CommentText"/>
        <w:rPr>
          <w:i/>
        </w:rPr>
      </w:pPr>
      <w:r>
        <w:t xml:space="preserve">Comment: </w:t>
      </w:r>
      <w:r w:rsidRPr="00D30D2B">
        <w:rPr>
          <w:i/>
        </w:rPr>
        <w:t>Are there two captions given to the same table? There is already one title above this table.</w:t>
      </w:r>
    </w:p>
    <w:p w14:paraId="5986C4F5" w14:textId="3C27D328" w:rsidR="009416D5" w:rsidRDefault="00D30D2B" w:rsidP="009416D5">
      <w:r>
        <w:t>Response: Proof reading error. Fixed.</w:t>
      </w:r>
    </w:p>
    <w:p w14:paraId="49DDEAF3" w14:textId="77777777" w:rsidR="00146B9E" w:rsidRDefault="00146B9E" w:rsidP="009416D5"/>
    <w:p w14:paraId="5587076E" w14:textId="77777777" w:rsidR="00F47D6D" w:rsidRDefault="00F47D6D" w:rsidP="00F47D6D">
      <w:r>
        <w:t xml:space="preserve">Comment:  </w:t>
      </w:r>
      <w:commentRangeStart w:id="6"/>
      <w:r w:rsidRPr="00F47D6D">
        <w:rPr>
          <w:i/>
        </w:rPr>
        <w:t>Where is equilibrium?  Not sure at this point, but recognize that the data mining effort was clearly not worth the effort.</w:t>
      </w:r>
      <w:commentRangeEnd w:id="6"/>
      <w:r w:rsidRPr="00F47D6D">
        <w:rPr>
          <w:rStyle w:val="CommentReference"/>
          <w:i/>
        </w:rPr>
        <w:commentReference w:id="6"/>
      </w:r>
    </w:p>
    <w:p w14:paraId="1EF02898" w14:textId="0E965E05" w:rsidR="00F47D6D" w:rsidRDefault="00F47D6D" w:rsidP="00146B9E">
      <w:pPr>
        <w:pStyle w:val="CommentText"/>
      </w:pPr>
      <w:r>
        <w:t>Response: Chose to rework the EDA and the approach.</w:t>
      </w:r>
    </w:p>
    <w:p w14:paraId="5E2A37D2" w14:textId="77777777" w:rsidR="00BC7D86" w:rsidRDefault="00BC7D86" w:rsidP="00146B9E">
      <w:pPr>
        <w:pStyle w:val="CommentText"/>
      </w:pPr>
    </w:p>
    <w:p w14:paraId="14AC5FF1" w14:textId="1929C3A4" w:rsidR="00BC7D86" w:rsidRDefault="00BC7D86" w:rsidP="00146B9E">
      <w:pPr>
        <w:pStyle w:val="CommentText"/>
      </w:pPr>
      <w:r>
        <w:t>Comments: Data Mine Model comments.</w:t>
      </w:r>
    </w:p>
    <w:p w14:paraId="33E95334" w14:textId="72432492" w:rsidR="00BC7D86" w:rsidRDefault="00BC7D86" w:rsidP="00146B9E">
      <w:pPr>
        <w:pStyle w:val="CommentText"/>
      </w:pPr>
      <w:r>
        <w:t>Response: This approach was eliminated in Project 2 so the comments are understood, but not addressed.</w:t>
      </w:r>
    </w:p>
    <w:p w14:paraId="3016993B" w14:textId="77777777" w:rsidR="00F47D6D" w:rsidRDefault="00F47D6D" w:rsidP="00146B9E">
      <w:pPr>
        <w:pStyle w:val="CommentText"/>
      </w:pPr>
    </w:p>
    <w:p w14:paraId="6E0127ED" w14:textId="77777777" w:rsidR="00F47D6D" w:rsidRDefault="00F47D6D" w:rsidP="00146B9E">
      <w:pPr>
        <w:pStyle w:val="CommentText"/>
      </w:pPr>
    </w:p>
    <w:p w14:paraId="30010181" w14:textId="77777777" w:rsidR="00F47D6D" w:rsidRPr="00146B9E" w:rsidRDefault="00F47D6D" w:rsidP="00146B9E">
      <w:pPr>
        <w:pStyle w:val="CommentText"/>
      </w:pPr>
    </w:p>
    <w:p w14:paraId="618B42AB" w14:textId="36898485" w:rsidR="00146B9E" w:rsidRPr="004649DB" w:rsidRDefault="00146B9E" w:rsidP="009416D5"/>
    <w:p w14:paraId="72EA77E2" w14:textId="4DCEAC19" w:rsidR="00604993" w:rsidRDefault="00604993"/>
    <w:p w14:paraId="48D2BF5E" w14:textId="09221D08" w:rsidR="00351D59" w:rsidRDefault="00F70FB7" w:rsidP="00604993">
      <w:pPr>
        <w:pStyle w:val="Heading1"/>
      </w:pPr>
      <w:r>
        <w:lastRenderedPageBreak/>
        <w:t>Appendix</w:t>
      </w:r>
      <w:r w:rsidR="00604993">
        <w:t xml:space="preserve"> 1</w:t>
      </w:r>
      <w:r w:rsidR="00BC7D86">
        <w:t xml:space="preserve"> – Code Project 2</w:t>
      </w:r>
    </w:p>
    <w:p w14:paraId="31E7151F" w14:textId="2CF539BF" w:rsidR="00BC7D86" w:rsidRDefault="00F93D02" w:rsidP="00F93D02">
      <w:pPr>
        <w:pStyle w:val="Heading2"/>
      </w:pPr>
      <w:r>
        <w:t>Principal Component Code</w:t>
      </w:r>
    </w:p>
    <w:p w14:paraId="35B2F1DB" w14:textId="77777777" w:rsidR="00F93D02" w:rsidRDefault="00F93D02" w:rsidP="00F93D02"/>
    <w:p w14:paraId="56B53066" w14:textId="4A76A93E" w:rsidR="00F93D02" w:rsidRDefault="00F93D02" w:rsidP="00F93D02">
      <w:pPr>
        <w:pStyle w:val="Heading2"/>
      </w:pPr>
      <w:r>
        <w:t>Linear Discrimination Code</w:t>
      </w:r>
    </w:p>
    <w:p w14:paraId="000E94FF" w14:textId="77777777" w:rsidR="00F93D02" w:rsidRDefault="00F93D02" w:rsidP="00F93D02"/>
    <w:p w14:paraId="4547889D" w14:textId="4D13E624" w:rsidR="00F93D02" w:rsidRDefault="00F93D02" w:rsidP="00F93D02">
      <w:pPr>
        <w:pStyle w:val="Heading2"/>
      </w:pPr>
      <w:r>
        <w:t>Code that is ‘redo’ of Project 1</w:t>
      </w:r>
    </w:p>
    <w:p w14:paraId="301C69CF" w14:textId="77777777" w:rsidR="00F93D02" w:rsidRPr="00F93D02" w:rsidRDefault="00F93D02" w:rsidP="00F93D02"/>
    <w:p w14:paraId="148C6707" w14:textId="6975EF7B" w:rsidR="001551D5" w:rsidRDefault="00BC7D86" w:rsidP="00BC7D86">
      <w:pPr>
        <w:pStyle w:val="Heading1"/>
      </w:pPr>
      <w:r>
        <w:t xml:space="preserve">Appendix 2 – Project 1 </w:t>
      </w:r>
      <w:r w:rsidR="001551D5">
        <w:t>CODE</w:t>
      </w:r>
    </w:p>
    <w:p w14:paraId="7D7FA479" w14:textId="24D59EEF" w:rsidR="00BC7D86" w:rsidRDefault="00BC7D86" w:rsidP="00BC7D86">
      <w:pPr>
        <w:pStyle w:val="Heading2"/>
      </w:pPr>
      <w:r>
        <w:t>Code</w:t>
      </w:r>
    </w:p>
    <w:p w14:paraId="79E122D0" w14:textId="2AFD959A" w:rsidR="00D34847" w:rsidRDefault="00D34847" w:rsidP="00D34847">
      <w:pPr>
        <w:pStyle w:val="Heading3"/>
      </w:pPr>
      <w:r>
        <w:t>Model 1 - Forward</w:t>
      </w:r>
    </w:p>
    <w:p w14:paraId="4D017B80" w14:textId="23676CD5" w:rsidR="00D34847" w:rsidRDefault="00D34847" w:rsidP="00D34847">
      <w:r>
        <w:rPr>
          <w:noProof/>
        </w:rPr>
        <w:drawing>
          <wp:inline distT="0" distB="0" distL="0" distR="0" wp14:anchorId="274E2ACC" wp14:editId="2E2A2F5A">
            <wp:extent cx="5939155" cy="3956050"/>
            <wp:effectExtent l="0" t="0" r="4445" b="6350"/>
            <wp:docPr id="6" name="Picture 6" descr="../../../../Desktop/Forward%20Predictive%20Results%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Forward%20Predictive%20Results%20Co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3956050"/>
                    </a:xfrm>
                    <a:prstGeom prst="rect">
                      <a:avLst/>
                    </a:prstGeom>
                    <a:noFill/>
                    <a:ln>
                      <a:noFill/>
                    </a:ln>
                  </pic:spPr>
                </pic:pic>
              </a:graphicData>
            </a:graphic>
          </wp:inline>
        </w:drawing>
      </w:r>
    </w:p>
    <w:p w14:paraId="095B5C7D" w14:textId="1275ACDA" w:rsidR="00D34847" w:rsidRDefault="00D34847" w:rsidP="00D34847">
      <w:r>
        <w:rPr>
          <w:noProof/>
        </w:rPr>
        <w:lastRenderedPageBreak/>
        <w:drawing>
          <wp:inline distT="0" distB="0" distL="0" distR="0" wp14:anchorId="63595383" wp14:editId="51F3D66B">
            <wp:extent cx="5939155" cy="1557020"/>
            <wp:effectExtent l="0" t="0" r="4445" b="0"/>
            <wp:docPr id="10" name="Picture 10" descr="../../../../Desktop/Forward%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Forward%20COD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1557020"/>
                    </a:xfrm>
                    <a:prstGeom prst="rect">
                      <a:avLst/>
                    </a:prstGeom>
                    <a:noFill/>
                    <a:ln>
                      <a:noFill/>
                    </a:ln>
                  </pic:spPr>
                </pic:pic>
              </a:graphicData>
            </a:graphic>
          </wp:inline>
        </w:drawing>
      </w:r>
    </w:p>
    <w:p w14:paraId="7EC9C1CC" w14:textId="07B415CF" w:rsidR="006D2B9F" w:rsidRDefault="006D2B9F" w:rsidP="00D34847">
      <w:r>
        <w:rPr>
          <w:noProof/>
        </w:rPr>
        <w:drawing>
          <wp:inline distT="0" distB="0" distL="0" distR="0" wp14:anchorId="22B55B7A" wp14:editId="696395FA">
            <wp:extent cx="4166235" cy="7962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9-24 at 10.53.47 AM.png"/>
                    <pic:cNvPicPr/>
                  </pic:nvPicPr>
                  <pic:blipFill>
                    <a:blip r:embed="rId30">
                      <a:extLst>
                        <a:ext uri="{28A0092B-C50C-407E-A947-70E740481C1C}">
                          <a14:useLocalDpi xmlns:a14="http://schemas.microsoft.com/office/drawing/2010/main" val="0"/>
                        </a:ext>
                      </a:extLst>
                    </a:blip>
                    <a:stretch>
                      <a:fillRect/>
                    </a:stretch>
                  </pic:blipFill>
                  <pic:spPr>
                    <a:xfrm>
                      <a:off x="0" y="0"/>
                      <a:ext cx="4268975" cy="815849"/>
                    </a:xfrm>
                    <a:prstGeom prst="rect">
                      <a:avLst/>
                    </a:prstGeom>
                  </pic:spPr>
                </pic:pic>
              </a:graphicData>
            </a:graphic>
          </wp:inline>
        </w:drawing>
      </w:r>
    </w:p>
    <w:p w14:paraId="2B36B834" w14:textId="1BF778D1" w:rsidR="005F25C2" w:rsidRDefault="005F25C2" w:rsidP="00D34847">
      <w:r>
        <w:rPr>
          <w:noProof/>
        </w:rPr>
        <w:drawing>
          <wp:inline distT="0" distB="0" distL="0" distR="0" wp14:anchorId="7FE2B4C7" wp14:editId="757F459D">
            <wp:extent cx="5943600" cy="518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9-24 at 11.06.10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18795"/>
                    </a:xfrm>
                    <a:prstGeom prst="rect">
                      <a:avLst/>
                    </a:prstGeom>
                  </pic:spPr>
                </pic:pic>
              </a:graphicData>
            </a:graphic>
          </wp:inline>
        </w:drawing>
      </w:r>
    </w:p>
    <w:p w14:paraId="10F7E06F" w14:textId="5D60F801" w:rsidR="00D34847" w:rsidRDefault="00D34847" w:rsidP="00D34847">
      <w:pPr>
        <w:pStyle w:val="Heading3"/>
      </w:pPr>
      <w:r>
        <w:t>Model 2 - LASSO</w:t>
      </w:r>
    </w:p>
    <w:p w14:paraId="1069BE92" w14:textId="5A979374" w:rsidR="00D34847" w:rsidRDefault="00D34847" w:rsidP="00D34847">
      <w:r>
        <w:rPr>
          <w:noProof/>
        </w:rPr>
        <w:drawing>
          <wp:inline distT="0" distB="0" distL="0" distR="0" wp14:anchorId="40A72ACF" wp14:editId="0563A402">
            <wp:extent cx="5930265" cy="4236720"/>
            <wp:effectExtent l="0" t="0" r="0" b="5080"/>
            <wp:docPr id="5" name="Picture 5" descr="../../../../Desktop/LASSO%20Predictive%20Results%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ASSO%20Predictive%20Results%20Cod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265" cy="4236720"/>
                    </a:xfrm>
                    <a:prstGeom prst="rect">
                      <a:avLst/>
                    </a:prstGeom>
                    <a:noFill/>
                    <a:ln>
                      <a:noFill/>
                    </a:ln>
                  </pic:spPr>
                </pic:pic>
              </a:graphicData>
            </a:graphic>
          </wp:inline>
        </w:drawing>
      </w:r>
    </w:p>
    <w:p w14:paraId="4F2E090A" w14:textId="111DA7D9" w:rsidR="00D34847" w:rsidRDefault="00D34847" w:rsidP="00D34847">
      <w:r>
        <w:rPr>
          <w:noProof/>
        </w:rPr>
        <w:lastRenderedPageBreak/>
        <w:drawing>
          <wp:inline distT="0" distB="0" distL="0" distR="0" wp14:anchorId="4100A91D" wp14:editId="30719995">
            <wp:extent cx="5939155" cy="1756410"/>
            <wp:effectExtent l="0" t="0" r="4445" b="0"/>
            <wp:docPr id="8" name="Picture 8" descr="../../../../Desktop/LASSO%202nd%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ASSO%202nd%20COD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1756410"/>
                    </a:xfrm>
                    <a:prstGeom prst="rect">
                      <a:avLst/>
                    </a:prstGeom>
                    <a:noFill/>
                    <a:ln>
                      <a:noFill/>
                    </a:ln>
                  </pic:spPr>
                </pic:pic>
              </a:graphicData>
            </a:graphic>
          </wp:inline>
        </w:drawing>
      </w:r>
    </w:p>
    <w:p w14:paraId="341D9854" w14:textId="6C172E01" w:rsidR="00D34847" w:rsidRDefault="00D34847" w:rsidP="00D34847">
      <w:pPr>
        <w:pStyle w:val="Heading3"/>
      </w:pPr>
      <w:r>
        <w:t>Model 3 - Stepwise</w:t>
      </w:r>
    </w:p>
    <w:p w14:paraId="6E69A43B" w14:textId="1B3139E8" w:rsidR="00D34847" w:rsidRDefault="00D34847" w:rsidP="00D34847">
      <w:r>
        <w:rPr>
          <w:noProof/>
        </w:rPr>
        <w:drawing>
          <wp:inline distT="0" distB="0" distL="0" distR="0" wp14:anchorId="50B0A6C0" wp14:editId="4AB19F18">
            <wp:extent cx="5939155" cy="4798060"/>
            <wp:effectExtent l="0" t="0" r="4445" b="2540"/>
            <wp:docPr id="4" name="Picture 4" descr="../../../../Desktop/Stepwise%20Predictive%20Results%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tepwise%20Predictive%20Results%20Cod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4798060"/>
                    </a:xfrm>
                    <a:prstGeom prst="rect">
                      <a:avLst/>
                    </a:prstGeom>
                    <a:noFill/>
                    <a:ln>
                      <a:noFill/>
                    </a:ln>
                  </pic:spPr>
                </pic:pic>
              </a:graphicData>
            </a:graphic>
          </wp:inline>
        </w:drawing>
      </w:r>
    </w:p>
    <w:p w14:paraId="39D92B6A" w14:textId="5342A3AC" w:rsidR="00D34847" w:rsidRDefault="00D34847" w:rsidP="00D34847">
      <w:r>
        <w:rPr>
          <w:noProof/>
        </w:rPr>
        <w:lastRenderedPageBreak/>
        <w:drawing>
          <wp:inline distT="0" distB="0" distL="0" distR="0" wp14:anchorId="1E99FD2D" wp14:editId="2B1EAF95">
            <wp:extent cx="5930265" cy="1629410"/>
            <wp:effectExtent l="0" t="0" r="0" b="0"/>
            <wp:docPr id="9" name="Picture 9" descr="../../../../Desktop/Stepwise%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tepwise%20COD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265" cy="1629410"/>
                    </a:xfrm>
                    <a:prstGeom prst="rect">
                      <a:avLst/>
                    </a:prstGeom>
                    <a:noFill/>
                    <a:ln>
                      <a:noFill/>
                    </a:ln>
                  </pic:spPr>
                </pic:pic>
              </a:graphicData>
            </a:graphic>
          </wp:inline>
        </w:drawing>
      </w:r>
    </w:p>
    <w:p w14:paraId="4E35C6E7" w14:textId="5FA6108C" w:rsidR="009E01F1" w:rsidRDefault="009E01F1" w:rsidP="00D34847">
      <w:r>
        <w:rPr>
          <w:noProof/>
        </w:rPr>
        <w:drawing>
          <wp:inline distT="0" distB="0" distL="0" distR="0" wp14:anchorId="00D5BB42" wp14:editId="41F66705">
            <wp:extent cx="5943600" cy="9042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9-24 at 11.00.41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904240"/>
                    </a:xfrm>
                    <a:prstGeom prst="rect">
                      <a:avLst/>
                    </a:prstGeom>
                  </pic:spPr>
                </pic:pic>
              </a:graphicData>
            </a:graphic>
          </wp:inline>
        </w:drawing>
      </w:r>
    </w:p>
    <w:p w14:paraId="50BF84E2" w14:textId="345389A0" w:rsidR="00385F89" w:rsidRDefault="00385F89" w:rsidP="00D34847">
      <w:r>
        <w:rPr>
          <w:noProof/>
        </w:rPr>
        <w:drawing>
          <wp:inline distT="0" distB="0" distL="0" distR="0" wp14:anchorId="03D38928" wp14:editId="287F15A4">
            <wp:extent cx="5943600" cy="591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9-24 at 11.04.47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91820"/>
                    </a:xfrm>
                    <a:prstGeom prst="rect">
                      <a:avLst/>
                    </a:prstGeom>
                  </pic:spPr>
                </pic:pic>
              </a:graphicData>
            </a:graphic>
          </wp:inline>
        </w:drawing>
      </w:r>
    </w:p>
    <w:p w14:paraId="2E6E0E7E" w14:textId="77777777" w:rsidR="00385F89" w:rsidRDefault="00385F89" w:rsidP="00D34847">
      <w:pPr>
        <w:pStyle w:val="Heading3"/>
      </w:pPr>
    </w:p>
    <w:p w14:paraId="5B634218" w14:textId="20275F7E" w:rsidR="00D34847" w:rsidRPr="00D34847" w:rsidRDefault="00D34847" w:rsidP="00D34847">
      <w:pPr>
        <w:pStyle w:val="Heading3"/>
      </w:pPr>
      <w:r>
        <w:t>Model 4 - Human</w:t>
      </w:r>
      <w:r>
        <w:rPr>
          <w:noProof/>
        </w:rPr>
        <w:drawing>
          <wp:inline distT="0" distB="0" distL="0" distR="0" wp14:anchorId="2187376C" wp14:editId="47BED473">
            <wp:extent cx="5943600" cy="25285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Inference Predictive Results Cod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47985B8A" w14:textId="0B267FE1" w:rsidR="00202159" w:rsidRDefault="00202159" w:rsidP="00202159">
      <w:pPr>
        <w:jc w:val="both"/>
        <w:rPr>
          <w:rFonts w:ascii="Times New Roman" w:hAnsi="Times New Roman" w:cs="Times New Roman"/>
        </w:rPr>
      </w:pPr>
      <w:r w:rsidRPr="00FE6ADF">
        <w:rPr>
          <w:rFonts w:ascii="Times New Roman" w:hAnsi="Times New Roman" w:cs="Times New Roman"/>
        </w:rPr>
        <w:tab/>
      </w:r>
    </w:p>
    <w:p w14:paraId="7556F156" w14:textId="38B0597D" w:rsidR="00202159" w:rsidRDefault="00D34847" w:rsidP="00202159">
      <w:r>
        <w:rPr>
          <w:noProof/>
        </w:rPr>
        <w:drawing>
          <wp:inline distT="0" distB="0" distL="0" distR="0" wp14:anchorId="5941C1A1" wp14:editId="6AB83AB0">
            <wp:extent cx="5939155" cy="1176655"/>
            <wp:effectExtent l="0" t="0" r="4445" b="0"/>
            <wp:docPr id="7" name="Picture 7" descr="../../../../Desktop/Human%20Deter%20COD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Human%20Deter%20CODE%2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1176655"/>
                    </a:xfrm>
                    <a:prstGeom prst="rect">
                      <a:avLst/>
                    </a:prstGeom>
                    <a:noFill/>
                    <a:ln>
                      <a:noFill/>
                    </a:ln>
                  </pic:spPr>
                </pic:pic>
              </a:graphicData>
            </a:graphic>
          </wp:inline>
        </w:drawing>
      </w:r>
    </w:p>
    <w:p w14:paraId="71A9D28F" w14:textId="77777777" w:rsidR="00342317" w:rsidRDefault="00342317"/>
    <w:sectPr w:rsidR="00342317" w:rsidSect="000B44F3">
      <w:headerReference w:type="default" r:id="rId40"/>
      <w:footerReference w:type="even" r:id="rId41"/>
      <w:footerReference w:type="default" r:id="rId42"/>
      <w:pgSz w:w="12240" w:h="15840"/>
      <w:pgMar w:top="747"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Penelope" w:date="2017-10-11T21:57:00Z" w:initials="XY">
    <w:p w14:paraId="4BE365AC" w14:textId="224C7FA2" w:rsidR="00DB2DB4" w:rsidRDefault="00DB2DB4">
      <w:pPr>
        <w:pStyle w:val="CommentText"/>
      </w:pPr>
      <w:r>
        <w:rPr>
          <w:rStyle w:val="CommentReference"/>
        </w:rPr>
        <w:annotationRef/>
      </w:r>
      <w:r>
        <w:t>I think it will look better without the dot in front of each section title.</w:t>
      </w:r>
    </w:p>
  </w:comment>
  <w:comment w:id="2" w:author="Penelope" w:date="2017-10-11T21:59:00Z" w:initials="XY">
    <w:p w14:paraId="3AB29E15" w14:textId="1169F8FC" w:rsidR="00DB2DB4" w:rsidRDefault="00DB2DB4">
      <w:pPr>
        <w:pStyle w:val="CommentText"/>
      </w:pPr>
      <w:r>
        <w:rPr>
          <w:rStyle w:val="CommentReference"/>
        </w:rPr>
        <w:annotationRef/>
      </w:r>
      <w:r>
        <w:t>A good conclusion on the model limitation.</w:t>
      </w:r>
    </w:p>
  </w:comment>
  <w:comment w:id="3" w:author="Penelope" w:date="2017-10-12T08:45:00Z" w:initials="XY">
    <w:p w14:paraId="2D8144B0" w14:textId="237ED4AA" w:rsidR="00DB2DB4" w:rsidRDefault="00DB2DB4">
      <w:pPr>
        <w:pStyle w:val="CommentText"/>
      </w:pPr>
      <w:r>
        <w:rPr>
          <w:rStyle w:val="CommentReference"/>
        </w:rPr>
        <w:annotationRef/>
      </w:r>
      <w:r>
        <w:t>Scatter plots, histograms, correlation matrix are expected for EDA.</w:t>
      </w:r>
    </w:p>
  </w:comment>
  <w:comment w:id="5" w:author="Penelope" w:date="2017-10-11T23:21:00Z" w:initials="XY">
    <w:p w14:paraId="11678BF9" w14:textId="77777777" w:rsidR="00DB2DB4" w:rsidRDefault="00DB2DB4" w:rsidP="00D30D2B">
      <w:pPr>
        <w:pStyle w:val="CommentText"/>
      </w:pPr>
      <w:r>
        <w:rPr>
          <w:rStyle w:val="CommentReference"/>
        </w:rPr>
        <w:annotationRef/>
      </w:r>
      <w:r>
        <w:t>If the number of Basement Full Bath increases by one, the sale price decreases by $43554 on average.</w:t>
      </w:r>
    </w:p>
    <w:p w14:paraId="4C718B19" w14:textId="77777777" w:rsidR="00DB2DB4" w:rsidRDefault="00DB2DB4" w:rsidP="00D30D2B">
      <w:pPr>
        <w:pStyle w:val="CommentText"/>
      </w:pPr>
    </w:p>
    <w:p w14:paraId="3AF22E66" w14:textId="77777777" w:rsidR="00DB2DB4" w:rsidRDefault="00DB2DB4" w:rsidP="00D30D2B">
      <w:pPr>
        <w:pStyle w:val="CommentText"/>
      </w:pPr>
      <w:r>
        <w:t>When you interpret the coefficient in regression model, focus on how one unit increase of the predictor will impact the response. Don’t start with the change of response.</w:t>
      </w:r>
    </w:p>
  </w:comment>
  <w:comment w:id="6" w:author="Penelope" w:date="2017-10-12T10:19:00Z" w:initials="XY">
    <w:p w14:paraId="3834EF69" w14:textId="77777777" w:rsidR="00DB2DB4" w:rsidRDefault="00DB2DB4" w:rsidP="00F47D6D">
      <w:pPr>
        <w:pStyle w:val="CommentText"/>
      </w:pPr>
      <w:r>
        <w:rPr>
          <w:rStyle w:val="CommentReference"/>
        </w:rPr>
        <w:annotationRef/>
      </w:r>
      <w:r>
        <w:t xml:space="preserve">It is very creative to group variables and intuitively choose the most related variables. But you might lose a lot of important information when making subjective decision on what variables to choose from the groups. A better way might be retaining more variables in each group. Also, I suggest you check the scatter plots between sale price and predictors, and keep the ones showing clear relationship. Also, I believe appropriate transformation could improve the linearity.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E365AC" w15:done="0"/>
  <w15:commentEx w15:paraId="3AB29E15" w15:done="0"/>
  <w15:commentEx w15:paraId="2D8144B0" w15:done="0"/>
  <w15:commentEx w15:paraId="3AF22E66" w15:done="0"/>
  <w15:commentEx w15:paraId="3834EF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E7009B" w14:textId="77777777" w:rsidR="00CF1B30" w:rsidRDefault="00CF1B30" w:rsidP="00F70FB7">
      <w:r>
        <w:separator/>
      </w:r>
    </w:p>
  </w:endnote>
  <w:endnote w:type="continuationSeparator" w:id="0">
    <w:p w14:paraId="65E06C51" w14:textId="77777777" w:rsidR="00CF1B30" w:rsidRDefault="00CF1B30" w:rsidP="00F70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5688C" w14:textId="77777777" w:rsidR="00DB2DB4" w:rsidRDefault="00DB2DB4" w:rsidP="00146B9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7D151A" w14:textId="77777777" w:rsidR="00DB2DB4" w:rsidRDefault="00DB2DB4" w:rsidP="0009615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88518" w14:textId="77777777" w:rsidR="00DB2DB4" w:rsidRDefault="00DB2DB4" w:rsidP="00146B9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86758">
      <w:rPr>
        <w:rStyle w:val="PageNumber"/>
        <w:noProof/>
      </w:rPr>
      <w:t>8</w:t>
    </w:r>
    <w:r>
      <w:rPr>
        <w:rStyle w:val="PageNumber"/>
      </w:rPr>
      <w:fldChar w:fldCharType="end"/>
    </w:r>
  </w:p>
  <w:p w14:paraId="4E862D00" w14:textId="77777777" w:rsidR="00DB2DB4" w:rsidRDefault="00DB2DB4" w:rsidP="00096154">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FAF715" w14:textId="77777777" w:rsidR="00CF1B30" w:rsidRDefault="00CF1B30" w:rsidP="00F70FB7">
      <w:r>
        <w:separator/>
      </w:r>
    </w:p>
  </w:footnote>
  <w:footnote w:type="continuationSeparator" w:id="0">
    <w:p w14:paraId="4357C8F7" w14:textId="77777777" w:rsidR="00CF1B30" w:rsidRDefault="00CF1B30" w:rsidP="00F70FB7">
      <w:r>
        <w:continuationSeparator/>
      </w:r>
    </w:p>
  </w:footnote>
  <w:footnote w:id="1">
    <w:p w14:paraId="0DF3775D" w14:textId="080E933C" w:rsidR="00DB2DB4" w:rsidRDefault="00DB2DB4">
      <w:pPr>
        <w:pStyle w:val="FootnoteText"/>
      </w:pPr>
      <w:r>
        <w:rPr>
          <w:rStyle w:val="FootnoteReference"/>
        </w:rPr>
        <w:footnoteRef/>
      </w:r>
      <w:r>
        <w:t xml:space="preserve"> Estimation Methods for Replacing Missing Values, </w:t>
      </w:r>
      <w:hyperlink r:id="rId1" w:history="1">
        <w:r w:rsidRPr="00571717">
          <w:rPr>
            <w:rStyle w:val="Hyperlink"/>
          </w:rPr>
          <w:t>https://www.ibm.com/support/knowledgecenter/en/SSLVMB_20.0.0/com.ibm.spss.statistics.help/replace_missing_values_estimation_methods.htm</w:t>
        </w:r>
      </w:hyperlink>
    </w:p>
    <w:p w14:paraId="1102DF48" w14:textId="77777777" w:rsidR="00DB2DB4" w:rsidRDefault="00DB2DB4">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48AFD" w14:textId="3645177B" w:rsidR="00DB2DB4" w:rsidRDefault="00DB2DB4" w:rsidP="00F70FB7">
    <w:pPr>
      <w:pStyle w:val="Header"/>
      <w:jc w:val="center"/>
    </w:pPr>
    <w:r>
      <w:rPr>
        <w:noProof/>
      </w:rPr>
      <mc:AlternateContent>
        <mc:Choice Requires="wps">
          <w:drawing>
            <wp:anchor distT="0" distB="0" distL="118745" distR="118745" simplePos="0" relativeHeight="251659264" behindDoc="1" locked="0" layoutInCell="1" allowOverlap="0" wp14:anchorId="7A66CBF0" wp14:editId="54AAA39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90195"/>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43600" cy="2901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1526C76" w14:textId="77777777" w:rsidR="00DB2DB4" w:rsidRDefault="00DB2DB4">
                              <w:pPr>
                                <w:pStyle w:val="Header"/>
                                <w:tabs>
                                  <w:tab w:val="clear" w:pos="4680"/>
                                  <w:tab w:val="clear" w:pos="9360"/>
                                </w:tabs>
                                <w:jc w:val="center"/>
                                <w:rPr>
                                  <w:caps/>
                                  <w:color w:val="FFFFFF" w:themeColor="background1"/>
                                </w:rPr>
                              </w:pPr>
                              <w:r>
                                <w:rPr>
                                  <w:caps/>
                                  <w:color w:val="FFFFFF" w:themeColor="background1"/>
                                </w:rPr>
                                <w:t>Kaggle – Ames Housing data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
          <w:pict>
            <v:rect w14:anchorId="7A66CBF0" id="Rectangle 197" o:spid="_x0000_s1026" style="position:absolute;left:0;text-align:left;margin-left:0;margin-top:0;width:468pt;height:22.8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1526C76" w14:textId="77777777" w:rsidR="00DB2DB4" w:rsidRDefault="00DB2DB4">
                        <w:pPr>
                          <w:pStyle w:val="Header"/>
                          <w:tabs>
                            <w:tab w:val="clear" w:pos="4680"/>
                            <w:tab w:val="clear" w:pos="9360"/>
                          </w:tabs>
                          <w:jc w:val="center"/>
                          <w:rPr>
                            <w:caps/>
                            <w:color w:val="FFFFFF" w:themeColor="background1"/>
                          </w:rPr>
                        </w:pPr>
                        <w:r>
                          <w:rPr>
                            <w:caps/>
                            <w:color w:val="FFFFFF" w:themeColor="background1"/>
                          </w:rPr>
                          <w:t>Kaggle – Ames Housing data</w:t>
                        </w:r>
                      </w:p>
                    </w:sdtContent>
                  </w:sdt>
                </w:txbxContent>
              </v:textbox>
              <w10:wrap type="square" anchorx="margin" anchory="page"/>
            </v:rect>
          </w:pict>
        </mc:Fallback>
      </mc:AlternateContent>
    </w:r>
    <w:r>
      <w:t>Project 2 - 6372</w:t>
    </w:r>
  </w:p>
  <w:p w14:paraId="7A1A0066" w14:textId="2DD886CF" w:rsidR="00DB2DB4" w:rsidRDefault="00DB2DB4" w:rsidP="008B72E8">
    <w:pPr>
      <w:pStyle w:val="Header"/>
      <w:jc w:val="center"/>
    </w:pPr>
    <w:r>
      <w:t>Assigned Team: Laura Bishop &amp; Hieu Nguyen</w:t>
    </w:r>
  </w:p>
  <w:p w14:paraId="4F3E7EDE" w14:textId="6031AB51" w:rsidR="00DB2DB4" w:rsidRDefault="00DB2DB4" w:rsidP="008B72E8">
    <w:pPr>
      <w:pStyle w:val="Header"/>
      <w:jc w:val="center"/>
    </w:pPr>
    <w:r>
      <w:t>Author: Laura Bishop &amp; Hieu Nguyen</w:t>
    </w:r>
  </w:p>
  <w:p w14:paraId="68B48C7D" w14:textId="5E42E632" w:rsidR="00DB2DB4" w:rsidRDefault="00DB2DB4" w:rsidP="00F70FB7">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4499F"/>
    <w:multiLevelType w:val="hybridMultilevel"/>
    <w:tmpl w:val="1522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037052"/>
    <w:multiLevelType w:val="hybridMultilevel"/>
    <w:tmpl w:val="8FFE9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047686"/>
    <w:multiLevelType w:val="hybridMultilevel"/>
    <w:tmpl w:val="6A384F1E"/>
    <w:lvl w:ilvl="0" w:tplc="8BA00F90">
      <w:start w:val="1"/>
      <w:numFmt w:val="bullet"/>
      <w:lvlText w:val="■"/>
      <w:lvlJc w:val="left"/>
      <w:pPr>
        <w:tabs>
          <w:tab w:val="num" w:pos="720"/>
        </w:tabs>
        <w:ind w:left="720" w:hanging="360"/>
      </w:pPr>
      <w:rPr>
        <w:rFonts w:ascii="Franklin Gothic Book" w:hAnsi="Franklin Gothic Book" w:hint="default"/>
      </w:rPr>
    </w:lvl>
    <w:lvl w:ilvl="1" w:tplc="79680EC0">
      <w:numFmt w:val="bullet"/>
      <w:lvlText w:val="–"/>
      <w:lvlJc w:val="left"/>
      <w:pPr>
        <w:tabs>
          <w:tab w:val="num" w:pos="1440"/>
        </w:tabs>
        <w:ind w:left="1440" w:hanging="360"/>
      </w:pPr>
      <w:rPr>
        <w:rFonts w:ascii="Franklin Gothic Book" w:hAnsi="Franklin Gothic Book" w:hint="default"/>
      </w:rPr>
    </w:lvl>
    <w:lvl w:ilvl="2" w:tplc="3D70457A" w:tentative="1">
      <w:start w:val="1"/>
      <w:numFmt w:val="bullet"/>
      <w:lvlText w:val="■"/>
      <w:lvlJc w:val="left"/>
      <w:pPr>
        <w:tabs>
          <w:tab w:val="num" w:pos="2160"/>
        </w:tabs>
        <w:ind w:left="2160" w:hanging="360"/>
      </w:pPr>
      <w:rPr>
        <w:rFonts w:ascii="Franklin Gothic Book" w:hAnsi="Franklin Gothic Book" w:hint="default"/>
      </w:rPr>
    </w:lvl>
    <w:lvl w:ilvl="3" w:tplc="DB8655F4" w:tentative="1">
      <w:start w:val="1"/>
      <w:numFmt w:val="bullet"/>
      <w:lvlText w:val="■"/>
      <w:lvlJc w:val="left"/>
      <w:pPr>
        <w:tabs>
          <w:tab w:val="num" w:pos="2880"/>
        </w:tabs>
        <w:ind w:left="2880" w:hanging="360"/>
      </w:pPr>
      <w:rPr>
        <w:rFonts w:ascii="Franklin Gothic Book" w:hAnsi="Franklin Gothic Book" w:hint="default"/>
      </w:rPr>
    </w:lvl>
    <w:lvl w:ilvl="4" w:tplc="F64E9AD6" w:tentative="1">
      <w:start w:val="1"/>
      <w:numFmt w:val="bullet"/>
      <w:lvlText w:val="■"/>
      <w:lvlJc w:val="left"/>
      <w:pPr>
        <w:tabs>
          <w:tab w:val="num" w:pos="3600"/>
        </w:tabs>
        <w:ind w:left="3600" w:hanging="360"/>
      </w:pPr>
      <w:rPr>
        <w:rFonts w:ascii="Franklin Gothic Book" w:hAnsi="Franklin Gothic Book" w:hint="default"/>
      </w:rPr>
    </w:lvl>
    <w:lvl w:ilvl="5" w:tplc="780258C0" w:tentative="1">
      <w:start w:val="1"/>
      <w:numFmt w:val="bullet"/>
      <w:lvlText w:val="■"/>
      <w:lvlJc w:val="left"/>
      <w:pPr>
        <w:tabs>
          <w:tab w:val="num" w:pos="4320"/>
        </w:tabs>
        <w:ind w:left="4320" w:hanging="360"/>
      </w:pPr>
      <w:rPr>
        <w:rFonts w:ascii="Franklin Gothic Book" w:hAnsi="Franklin Gothic Book" w:hint="default"/>
      </w:rPr>
    </w:lvl>
    <w:lvl w:ilvl="6" w:tplc="3EA827BE" w:tentative="1">
      <w:start w:val="1"/>
      <w:numFmt w:val="bullet"/>
      <w:lvlText w:val="■"/>
      <w:lvlJc w:val="left"/>
      <w:pPr>
        <w:tabs>
          <w:tab w:val="num" w:pos="5040"/>
        </w:tabs>
        <w:ind w:left="5040" w:hanging="360"/>
      </w:pPr>
      <w:rPr>
        <w:rFonts w:ascii="Franklin Gothic Book" w:hAnsi="Franklin Gothic Book" w:hint="default"/>
      </w:rPr>
    </w:lvl>
    <w:lvl w:ilvl="7" w:tplc="2A9E4FBE" w:tentative="1">
      <w:start w:val="1"/>
      <w:numFmt w:val="bullet"/>
      <w:lvlText w:val="■"/>
      <w:lvlJc w:val="left"/>
      <w:pPr>
        <w:tabs>
          <w:tab w:val="num" w:pos="5760"/>
        </w:tabs>
        <w:ind w:left="5760" w:hanging="360"/>
      </w:pPr>
      <w:rPr>
        <w:rFonts w:ascii="Franklin Gothic Book" w:hAnsi="Franklin Gothic Book" w:hint="default"/>
      </w:rPr>
    </w:lvl>
    <w:lvl w:ilvl="8" w:tplc="9A567FB0" w:tentative="1">
      <w:start w:val="1"/>
      <w:numFmt w:val="bullet"/>
      <w:lvlText w:val="■"/>
      <w:lvlJc w:val="left"/>
      <w:pPr>
        <w:tabs>
          <w:tab w:val="num" w:pos="6480"/>
        </w:tabs>
        <w:ind w:left="6480" w:hanging="360"/>
      </w:pPr>
      <w:rPr>
        <w:rFonts w:ascii="Franklin Gothic Book" w:hAnsi="Franklin Gothic Book" w:hint="default"/>
      </w:rPr>
    </w:lvl>
  </w:abstractNum>
  <w:abstractNum w:abstractNumId="3">
    <w:nsid w:val="6F490ABB"/>
    <w:multiLevelType w:val="hybridMultilevel"/>
    <w:tmpl w:val="B7D4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A1137C4"/>
    <w:multiLevelType w:val="hybridMultilevel"/>
    <w:tmpl w:val="29B8F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FB7"/>
    <w:rsid w:val="000168C8"/>
    <w:rsid w:val="00020AFF"/>
    <w:rsid w:val="00025F6E"/>
    <w:rsid w:val="00027687"/>
    <w:rsid w:val="00033122"/>
    <w:rsid w:val="00036067"/>
    <w:rsid w:val="000515C9"/>
    <w:rsid w:val="00062A35"/>
    <w:rsid w:val="00096154"/>
    <w:rsid w:val="000A450E"/>
    <w:rsid w:val="000B44F3"/>
    <w:rsid w:val="000B5C32"/>
    <w:rsid w:val="000C0AF1"/>
    <w:rsid w:val="000D5217"/>
    <w:rsid w:val="000E6CDB"/>
    <w:rsid w:val="000F02BC"/>
    <w:rsid w:val="001000E4"/>
    <w:rsid w:val="0010041E"/>
    <w:rsid w:val="00102DC0"/>
    <w:rsid w:val="00103F69"/>
    <w:rsid w:val="0010550E"/>
    <w:rsid w:val="0010695E"/>
    <w:rsid w:val="00106E07"/>
    <w:rsid w:val="00107C0B"/>
    <w:rsid w:val="00125BA2"/>
    <w:rsid w:val="001345CA"/>
    <w:rsid w:val="00134B6A"/>
    <w:rsid w:val="0013707C"/>
    <w:rsid w:val="0014594E"/>
    <w:rsid w:val="001469AC"/>
    <w:rsid w:val="00146B9E"/>
    <w:rsid w:val="00146CCF"/>
    <w:rsid w:val="00150C0A"/>
    <w:rsid w:val="001551D5"/>
    <w:rsid w:val="0017771F"/>
    <w:rsid w:val="00181BEF"/>
    <w:rsid w:val="00195F6F"/>
    <w:rsid w:val="001A4349"/>
    <w:rsid w:val="001A4442"/>
    <w:rsid w:val="001B041C"/>
    <w:rsid w:val="001B2E6A"/>
    <w:rsid w:val="001B3C6D"/>
    <w:rsid w:val="001C7D94"/>
    <w:rsid w:val="001D3B26"/>
    <w:rsid w:val="001E42E4"/>
    <w:rsid w:val="001E78B9"/>
    <w:rsid w:val="00200D89"/>
    <w:rsid w:val="00202023"/>
    <w:rsid w:val="00202159"/>
    <w:rsid w:val="002100B3"/>
    <w:rsid w:val="0021018E"/>
    <w:rsid w:val="00235061"/>
    <w:rsid w:val="00236E58"/>
    <w:rsid w:val="00237FBA"/>
    <w:rsid w:val="00245835"/>
    <w:rsid w:val="002505C5"/>
    <w:rsid w:val="0025133B"/>
    <w:rsid w:val="002538D0"/>
    <w:rsid w:val="0026076C"/>
    <w:rsid w:val="00262652"/>
    <w:rsid w:val="00263DA8"/>
    <w:rsid w:val="00264B2A"/>
    <w:rsid w:val="0026570B"/>
    <w:rsid w:val="00266438"/>
    <w:rsid w:val="00273A34"/>
    <w:rsid w:val="00283333"/>
    <w:rsid w:val="002B047E"/>
    <w:rsid w:val="002B4E83"/>
    <w:rsid w:val="002C4128"/>
    <w:rsid w:val="002C792D"/>
    <w:rsid w:val="00301D74"/>
    <w:rsid w:val="00301E3A"/>
    <w:rsid w:val="0030343A"/>
    <w:rsid w:val="00305984"/>
    <w:rsid w:val="003255B5"/>
    <w:rsid w:val="00334D45"/>
    <w:rsid w:val="00342317"/>
    <w:rsid w:val="00345943"/>
    <w:rsid w:val="00351D59"/>
    <w:rsid w:val="0035327E"/>
    <w:rsid w:val="00360D7E"/>
    <w:rsid w:val="003714F5"/>
    <w:rsid w:val="00385F89"/>
    <w:rsid w:val="003946C5"/>
    <w:rsid w:val="00396A25"/>
    <w:rsid w:val="003B3334"/>
    <w:rsid w:val="003C0236"/>
    <w:rsid w:val="003C18E2"/>
    <w:rsid w:val="003C2F01"/>
    <w:rsid w:val="003C5260"/>
    <w:rsid w:val="003C6E1C"/>
    <w:rsid w:val="003D1447"/>
    <w:rsid w:val="003D3046"/>
    <w:rsid w:val="003E1963"/>
    <w:rsid w:val="003E1B58"/>
    <w:rsid w:val="003E6E74"/>
    <w:rsid w:val="0040092C"/>
    <w:rsid w:val="0042452D"/>
    <w:rsid w:val="0042646C"/>
    <w:rsid w:val="00433735"/>
    <w:rsid w:val="00435291"/>
    <w:rsid w:val="004359E8"/>
    <w:rsid w:val="00440839"/>
    <w:rsid w:val="004430F1"/>
    <w:rsid w:val="00460BCA"/>
    <w:rsid w:val="00462030"/>
    <w:rsid w:val="004648AA"/>
    <w:rsid w:val="004649DB"/>
    <w:rsid w:val="004708D8"/>
    <w:rsid w:val="004746A2"/>
    <w:rsid w:val="00480B47"/>
    <w:rsid w:val="004A3E9B"/>
    <w:rsid w:val="004A70FF"/>
    <w:rsid w:val="004B0DAB"/>
    <w:rsid w:val="004B22D2"/>
    <w:rsid w:val="004C4B69"/>
    <w:rsid w:val="004C5323"/>
    <w:rsid w:val="004D61E8"/>
    <w:rsid w:val="004D7DF5"/>
    <w:rsid w:val="00510A51"/>
    <w:rsid w:val="005115B6"/>
    <w:rsid w:val="00514B93"/>
    <w:rsid w:val="00532F85"/>
    <w:rsid w:val="00537AE1"/>
    <w:rsid w:val="005402D7"/>
    <w:rsid w:val="00550CE2"/>
    <w:rsid w:val="00567F0C"/>
    <w:rsid w:val="0057106B"/>
    <w:rsid w:val="00583420"/>
    <w:rsid w:val="005A2A2F"/>
    <w:rsid w:val="005A3538"/>
    <w:rsid w:val="005A4105"/>
    <w:rsid w:val="005B1870"/>
    <w:rsid w:val="005C361F"/>
    <w:rsid w:val="005C6EFD"/>
    <w:rsid w:val="005D09B0"/>
    <w:rsid w:val="005D0C7B"/>
    <w:rsid w:val="005D5686"/>
    <w:rsid w:val="005D6087"/>
    <w:rsid w:val="005E1CE6"/>
    <w:rsid w:val="005E5A92"/>
    <w:rsid w:val="005F25C2"/>
    <w:rsid w:val="005F2E08"/>
    <w:rsid w:val="005F4453"/>
    <w:rsid w:val="005F7182"/>
    <w:rsid w:val="00604993"/>
    <w:rsid w:val="00606581"/>
    <w:rsid w:val="00622162"/>
    <w:rsid w:val="00631139"/>
    <w:rsid w:val="00632339"/>
    <w:rsid w:val="00635083"/>
    <w:rsid w:val="00642B99"/>
    <w:rsid w:val="00653765"/>
    <w:rsid w:val="00664665"/>
    <w:rsid w:val="0066600E"/>
    <w:rsid w:val="00667251"/>
    <w:rsid w:val="006814AD"/>
    <w:rsid w:val="0069301A"/>
    <w:rsid w:val="00693A16"/>
    <w:rsid w:val="006A326D"/>
    <w:rsid w:val="006A4646"/>
    <w:rsid w:val="006A4898"/>
    <w:rsid w:val="006B1A4C"/>
    <w:rsid w:val="006B27E9"/>
    <w:rsid w:val="006B7183"/>
    <w:rsid w:val="006C2020"/>
    <w:rsid w:val="006D2B9F"/>
    <w:rsid w:val="006D4576"/>
    <w:rsid w:val="006D4995"/>
    <w:rsid w:val="006E07EE"/>
    <w:rsid w:val="006F06DF"/>
    <w:rsid w:val="007070CA"/>
    <w:rsid w:val="00707954"/>
    <w:rsid w:val="00714048"/>
    <w:rsid w:val="0071492B"/>
    <w:rsid w:val="00714E29"/>
    <w:rsid w:val="00721AE2"/>
    <w:rsid w:val="00722543"/>
    <w:rsid w:val="00730E4C"/>
    <w:rsid w:val="00752CE1"/>
    <w:rsid w:val="00757962"/>
    <w:rsid w:val="00767FED"/>
    <w:rsid w:val="00774681"/>
    <w:rsid w:val="0078596A"/>
    <w:rsid w:val="00795AE4"/>
    <w:rsid w:val="00795D5D"/>
    <w:rsid w:val="007A6F8A"/>
    <w:rsid w:val="007C6462"/>
    <w:rsid w:val="007D56ED"/>
    <w:rsid w:val="007E2D2F"/>
    <w:rsid w:val="007E3BE7"/>
    <w:rsid w:val="007E5661"/>
    <w:rsid w:val="0080269A"/>
    <w:rsid w:val="00807FEB"/>
    <w:rsid w:val="008201EF"/>
    <w:rsid w:val="008208F6"/>
    <w:rsid w:val="008232B5"/>
    <w:rsid w:val="00846A0E"/>
    <w:rsid w:val="00847E42"/>
    <w:rsid w:val="008519A0"/>
    <w:rsid w:val="00851F20"/>
    <w:rsid w:val="0085471B"/>
    <w:rsid w:val="008654AB"/>
    <w:rsid w:val="0087024C"/>
    <w:rsid w:val="00871F06"/>
    <w:rsid w:val="00873388"/>
    <w:rsid w:val="00874E48"/>
    <w:rsid w:val="008827D4"/>
    <w:rsid w:val="00890964"/>
    <w:rsid w:val="008917AB"/>
    <w:rsid w:val="00892754"/>
    <w:rsid w:val="008A4CB9"/>
    <w:rsid w:val="008B72E8"/>
    <w:rsid w:val="008C7AF8"/>
    <w:rsid w:val="008D6D0E"/>
    <w:rsid w:val="008E149C"/>
    <w:rsid w:val="00902D2C"/>
    <w:rsid w:val="00903E81"/>
    <w:rsid w:val="009117BA"/>
    <w:rsid w:val="0091677A"/>
    <w:rsid w:val="00920F2F"/>
    <w:rsid w:val="00927CB2"/>
    <w:rsid w:val="009416D5"/>
    <w:rsid w:val="00977F03"/>
    <w:rsid w:val="00991669"/>
    <w:rsid w:val="00995509"/>
    <w:rsid w:val="009A6D24"/>
    <w:rsid w:val="009C1072"/>
    <w:rsid w:val="009E01F1"/>
    <w:rsid w:val="009F46C8"/>
    <w:rsid w:val="009F6C34"/>
    <w:rsid w:val="00A05123"/>
    <w:rsid w:val="00A13004"/>
    <w:rsid w:val="00A45736"/>
    <w:rsid w:val="00A549EF"/>
    <w:rsid w:val="00A65D1B"/>
    <w:rsid w:val="00A756E2"/>
    <w:rsid w:val="00A7730C"/>
    <w:rsid w:val="00A806C4"/>
    <w:rsid w:val="00A82990"/>
    <w:rsid w:val="00AA2403"/>
    <w:rsid w:val="00AA2B96"/>
    <w:rsid w:val="00AA2CC8"/>
    <w:rsid w:val="00AB4664"/>
    <w:rsid w:val="00AC0888"/>
    <w:rsid w:val="00AD6B05"/>
    <w:rsid w:val="00AE049E"/>
    <w:rsid w:val="00B00328"/>
    <w:rsid w:val="00B024B7"/>
    <w:rsid w:val="00B040F8"/>
    <w:rsid w:val="00B302F0"/>
    <w:rsid w:val="00B30A7B"/>
    <w:rsid w:val="00B372B3"/>
    <w:rsid w:val="00B56BF3"/>
    <w:rsid w:val="00B62039"/>
    <w:rsid w:val="00B77169"/>
    <w:rsid w:val="00B92FC8"/>
    <w:rsid w:val="00BA378E"/>
    <w:rsid w:val="00BA65DA"/>
    <w:rsid w:val="00BA6D04"/>
    <w:rsid w:val="00BB33FC"/>
    <w:rsid w:val="00BC13E9"/>
    <w:rsid w:val="00BC15A5"/>
    <w:rsid w:val="00BC399D"/>
    <w:rsid w:val="00BC6150"/>
    <w:rsid w:val="00BC6E8D"/>
    <w:rsid w:val="00BC7D86"/>
    <w:rsid w:val="00BD3DEA"/>
    <w:rsid w:val="00BD6611"/>
    <w:rsid w:val="00BE5148"/>
    <w:rsid w:val="00C0220B"/>
    <w:rsid w:val="00C07F3A"/>
    <w:rsid w:val="00C35936"/>
    <w:rsid w:val="00C40D2A"/>
    <w:rsid w:val="00C435FA"/>
    <w:rsid w:val="00C52072"/>
    <w:rsid w:val="00C520E9"/>
    <w:rsid w:val="00C54991"/>
    <w:rsid w:val="00C71A85"/>
    <w:rsid w:val="00C7287C"/>
    <w:rsid w:val="00C743E8"/>
    <w:rsid w:val="00C95A0F"/>
    <w:rsid w:val="00CA0D59"/>
    <w:rsid w:val="00CA6B20"/>
    <w:rsid w:val="00CB2C04"/>
    <w:rsid w:val="00CB3658"/>
    <w:rsid w:val="00CC5B74"/>
    <w:rsid w:val="00CD40D1"/>
    <w:rsid w:val="00CD49FB"/>
    <w:rsid w:val="00CD73EB"/>
    <w:rsid w:val="00CD7906"/>
    <w:rsid w:val="00CD7DA2"/>
    <w:rsid w:val="00CE1CDD"/>
    <w:rsid w:val="00CE23B4"/>
    <w:rsid w:val="00CE3424"/>
    <w:rsid w:val="00CE70FB"/>
    <w:rsid w:val="00CF1B30"/>
    <w:rsid w:val="00CF5228"/>
    <w:rsid w:val="00D03772"/>
    <w:rsid w:val="00D30D2B"/>
    <w:rsid w:val="00D32C38"/>
    <w:rsid w:val="00D34847"/>
    <w:rsid w:val="00D404A3"/>
    <w:rsid w:val="00D42A35"/>
    <w:rsid w:val="00D45BA4"/>
    <w:rsid w:val="00D541D5"/>
    <w:rsid w:val="00D55E8B"/>
    <w:rsid w:val="00D60E51"/>
    <w:rsid w:val="00D71309"/>
    <w:rsid w:val="00D7392B"/>
    <w:rsid w:val="00D7419A"/>
    <w:rsid w:val="00D904ED"/>
    <w:rsid w:val="00D9124B"/>
    <w:rsid w:val="00D97009"/>
    <w:rsid w:val="00DA1831"/>
    <w:rsid w:val="00DA3A1C"/>
    <w:rsid w:val="00DA3D7D"/>
    <w:rsid w:val="00DB2DB4"/>
    <w:rsid w:val="00DB35D9"/>
    <w:rsid w:val="00DE26E6"/>
    <w:rsid w:val="00DE473D"/>
    <w:rsid w:val="00DF1A80"/>
    <w:rsid w:val="00DF53D5"/>
    <w:rsid w:val="00DF6D27"/>
    <w:rsid w:val="00DF7773"/>
    <w:rsid w:val="00E067AB"/>
    <w:rsid w:val="00E12A9C"/>
    <w:rsid w:val="00E132CF"/>
    <w:rsid w:val="00E14988"/>
    <w:rsid w:val="00E36C16"/>
    <w:rsid w:val="00E4176B"/>
    <w:rsid w:val="00E5119D"/>
    <w:rsid w:val="00E528D5"/>
    <w:rsid w:val="00E57C9B"/>
    <w:rsid w:val="00E57D88"/>
    <w:rsid w:val="00E60AA9"/>
    <w:rsid w:val="00E73406"/>
    <w:rsid w:val="00E9550B"/>
    <w:rsid w:val="00EA35D0"/>
    <w:rsid w:val="00EA5AEE"/>
    <w:rsid w:val="00EA747E"/>
    <w:rsid w:val="00EB3DB0"/>
    <w:rsid w:val="00EB73E6"/>
    <w:rsid w:val="00EC7293"/>
    <w:rsid w:val="00ED14B8"/>
    <w:rsid w:val="00EF591F"/>
    <w:rsid w:val="00EF6732"/>
    <w:rsid w:val="00F12242"/>
    <w:rsid w:val="00F27B1D"/>
    <w:rsid w:val="00F30EE7"/>
    <w:rsid w:val="00F35B2F"/>
    <w:rsid w:val="00F37CDC"/>
    <w:rsid w:val="00F42538"/>
    <w:rsid w:val="00F47D6D"/>
    <w:rsid w:val="00F70FB7"/>
    <w:rsid w:val="00F72B90"/>
    <w:rsid w:val="00F758E6"/>
    <w:rsid w:val="00F83BA6"/>
    <w:rsid w:val="00F86758"/>
    <w:rsid w:val="00F93D02"/>
    <w:rsid w:val="00FA0F8E"/>
    <w:rsid w:val="00FA7E8D"/>
    <w:rsid w:val="00FB2366"/>
    <w:rsid w:val="00FB506B"/>
    <w:rsid w:val="00FB522C"/>
    <w:rsid w:val="00FD0144"/>
    <w:rsid w:val="00FD3C3A"/>
    <w:rsid w:val="00FE0E91"/>
    <w:rsid w:val="00FF19C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CA61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70FB7"/>
  </w:style>
  <w:style w:type="paragraph" w:styleId="Heading1">
    <w:name w:val="heading 1"/>
    <w:basedOn w:val="Normal"/>
    <w:next w:val="Normal"/>
    <w:link w:val="Heading1Char"/>
    <w:uiPriority w:val="9"/>
    <w:qFormat/>
    <w:rsid w:val="00F70F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0FB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7E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30A7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FB7"/>
    <w:pPr>
      <w:tabs>
        <w:tab w:val="center" w:pos="4680"/>
        <w:tab w:val="right" w:pos="9360"/>
      </w:tabs>
    </w:pPr>
  </w:style>
  <w:style w:type="character" w:customStyle="1" w:styleId="HeaderChar">
    <w:name w:val="Header Char"/>
    <w:basedOn w:val="DefaultParagraphFont"/>
    <w:link w:val="Header"/>
    <w:uiPriority w:val="99"/>
    <w:rsid w:val="00F70FB7"/>
  </w:style>
  <w:style w:type="paragraph" w:styleId="Footer">
    <w:name w:val="footer"/>
    <w:basedOn w:val="Normal"/>
    <w:link w:val="FooterChar"/>
    <w:uiPriority w:val="99"/>
    <w:unhideWhenUsed/>
    <w:rsid w:val="00F70FB7"/>
    <w:pPr>
      <w:tabs>
        <w:tab w:val="center" w:pos="4680"/>
        <w:tab w:val="right" w:pos="9360"/>
      </w:tabs>
    </w:pPr>
  </w:style>
  <w:style w:type="character" w:customStyle="1" w:styleId="FooterChar">
    <w:name w:val="Footer Char"/>
    <w:basedOn w:val="DefaultParagraphFont"/>
    <w:link w:val="Footer"/>
    <w:uiPriority w:val="99"/>
    <w:rsid w:val="00F70FB7"/>
  </w:style>
  <w:style w:type="character" w:customStyle="1" w:styleId="Heading1Char">
    <w:name w:val="Heading 1 Char"/>
    <w:basedOn w:val="DefaultParagraphFont"/>
    <w:link w:val="Heading1"/>
    <w:uiPriority w:val="9"/>
    <w:rsid w:val="00F70F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0FB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9124B"/>
    <w:pPr>
      <w:spacing w:before="100" w:beforeAutospacing="1" w:after="100" w:afterAutospacing="1"/>
    </w:pPr>
    <w:rPr>
      <w:rFonts w:ascii="Times New Roman" w:hAnsi="Times New Roman" w:cs="Times New Roman"/>
    </w:rPr>
  </w:style>
  <w:style w:type="character" w:customStyle="1" w:styleId="Heading3Char">
    <w:name w:val="Heading 3 Char"/>
    <w:basedOn w:val="DefaultParagraphFont"/>
    <w:link w:val="Heading3"/>
    <w:uiPriority w:val="9"/>
    <w:rsid w:val="00FA7E8D"/>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F27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C6E8D"/>
    <w:pPr>
      <w:ind w:left="720"/>
      <w:contextualSpacing/>
    </w:pPr>
  </w:style>
  <w:style w:type="paragraph" w:styleId="Caption">
    <w:name w:val="caption"/>
    <w:basedOn w:val="Normal"/>
    <w:next w:val="Normal"/>
    <w:uiPriority w:val="35"/>
    <w:unhideWhenUsed/>
    <w:qFormat/>
    <w:rsid w:val="00EA35D0"/>
    <w:pPr>
      <w:spacing w:after="200"/>
    </w:pPr>
    <w:rPr>
      <w:i/>
      <w:iCs/>
      <w:color w:val="44546A" w:themeColor="text2"/>
      <w:sz w:val="18"/>
      <w:szCs w:val="18"/>
    </w:rPr>
  </w:style>
  <w:style w:type="paragraph" w:styleId="FootnoteText">
    <w:name w:val="footnote text"/>
    <w:basedOn w:val="Normal"/>
    <w:link w:val="FootnoteTextChar"/>
    <w:uiPriority w:val="99"/>
    <w:unhideWhenUsed/>
    <w:rsid w:val="002B4E83"/>
  </w:style>
  <w:style w:type="character" w:customStyle="1" w:styleId="FootnoteTextChar">
    <w:name w:val="Footnote Text Char"/>
    <w:basedOn w:val="DefaultParagraphFont"/>
    <w:link w:val="FootnoteText"/>
    <w:uiPriority w:val="99"/>
    <w:rsid w:val="002B4E83"/>
  </w:style>
  <w:style w:type="character" w:styleId="FootnoteReference">
    <w:name w:val="footnote reference"/>
    <w:basedOn w:val="DefaultParagraphFont"/>
    <w:uiPriority w:val="99"/>
    <w:unhideWhenUsed/>
    <w:rsid w:val="002B4E83"/>
    <w:rPr>
      <w:vertAlign w:val="superscript"/>
    </w:rPr>
  </w:style>
  <w:style w:type="paragraph" w:customStyle="1" w:styleId="p1">
    <w:name w:val="p1"/>
    <w:basedOn w:val="Normal"/>
    <w:rsid w:val="00A7730C"/>
    <w:rPr>
      <w:rFonts w:ascii="Helvetica" w:hAnsi="Helvetica" w:cs="Times New Roman"/>
      <w:sz w:val="15"/>
      <w:szCs w:val="15"/>
    </w:rPr>
  </w:style>
  <w:style w:type="character" w:customStyle="1" w:styleId="apple-converted-space">
    <w:name w:val="apple-converted-space"/>
    <w:basedOn w:val="DefaultParagraphFont"/>
    <w:rsid w:val="00A7730C"/>
  </w:style>
  <w:style w:type="character" w:customStyle="1" w:styleId="Heading4Char">
    <w:name w:val="Heading 4 Char"/>
    <w:basedOn w:val="DefaultParagraphFont"/>
    <w:link w:val="Heading4"/>
    <w:uiPriority w:val="9"/>
    <w:rsid w:val="00B30A7B"/>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096154"/>
  </w:style>
  <w:style w:type="character" w:styleId="CommentReference">
    <w:name w:val="annotation reference"/>
    <w:basedOn w:val="DefaultParagraphFont"/>
    <w:uiPriority w:val="99"/>
    <w:semiHidden/>
    <w:unhideWhenUsed/>
    <w:rsid w:val="000A450E"/>
    <w:rPr>
      <w:sz w:val="18"/>
      <w:szCs w:val="18"/>
    </w:rPr>
  </w:style>
  <w:style w:type="paragraph" w:styleId="CommentText">
    <w:name w:val="annotation text"/>
    <w:basedOn w:val="Normal"/>
    <w:link w:val="CommentTextChar"/>
    <w:uiPriority w:val="99"/>
    <w:semiHidden/>
    <w:unhideWhenUsed/>
    <w:rsid w:val="000A450E"/>
  </w:style>
  <w:style w:type="character" w:customStyle="1" w:styleId="CommentTextChar">
    <w:name w:val="Comment Text Char"/>
    <w:basedOn w:val="DefaultParagraphFont"/>
    <w:link w:val="CommentText"/>
    <w:uiPriority w:val="99"/>
    <w:semiHidden/>
    <w:rsid w:val="000A450E"/>
  </w:style>
  <w:style w:type="paragraph" w:styleId="CommentSubject">
    <w:name w:val="annotation subject"/>
    <w:basedOn w:val="CommentText"/>
    <w:next w:val="CommentText"/>
    <w:link w:val="CommentSubjectChar"/>
    <w:uiPriority w:val="99"/>
    <w:semiHidden/>
    <w:unhideWhenUsed/>
    <w:rsid w:val="000A450E"/>
    <w:rPr>
      <w:b/>
      <w:bCs/>
      <w:sz w:val="20"/>
      <w:szCs w:val="20"/>
    </w:rPr>
  </w:style>
  <w:style w:type="character" w:customStyle="1" w:styleId="CommentSubjectChar">
    <w:name w:val="Comment Subject Char"/>
    <w:basedOn w:val="CommentTextChar"/>
    <w:link w:val="CommentSubject"/>
    <w:uiPriority w:val="99"/>
    <w:semiHidden/>
    <w:rsid w:val="000A450E"/>
    <w:rPr>
      <w:b/>
      <w:bCs/>
      <w:sz w:val="20"/>
      <w:szCs w:val="20"/>
    </w:rPr>
  </w:style>
  <w:style w:type="paragraph" w:styleId="BalloonText">
    <w:name w:val="Balloon Text"/>
    <w:basedOn w:val="Normal"/>
    <w:link w:val="BalloonTextChar"/>
    <w:uiPriority w:val="99"/>
    <w:semiHidden/>
    <w:unhideWhenUsed/>
    <w:rsid w:val="000A450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A450E"/>
    <w:rPr>
      <w:rFonts w:ascii="Times New Roman" w:hAnsi="Times New Roman" w:cs="Times New Roman"/>
      <w:sz w:val="18"/>
      <w:szCs w:val="18"/>
    </w:rPr>
  </w:style>
  <w:style w:type="character" w:styleId="Hyperlink">
    <w:name w:val="Hyperlink"/>
    <w:basedOn w:val="DefaultParagraphFont"/>
    <w:uiPriority w:val="99"/>
    <w:unhideWhenUsed/>
    <w:rsid w:val="00C07F3A"/>
    <w:rPr>
      <w:color w:val="0563C1" w:themeColor="hyperlink"/>
      <w:u w:val="single"/>
    </w:rPr>
  </w:style>
  <w:style w:type="character" w:styleId="Strong">
    <w:name w:val="Strong"/>
    <w:basedOn w:val="DefaultParagraphFont"/>
    <w:uiPriority w:val="22"/>
    <w:qFormat/>
    <w:rsid w:val="00394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684236">
      <w:bodyDiv w:val="1"/>
      <w:marLeft w:val="0"/>
      <w:marRight w:val="0"/>
      <w:marTop w:val="0"/>
      <w:marBottom w:val="0"/>
      <w:divBdr>
        <w:top w:val="none" w:sz="0" w:space="0" w:color="auto"/>
        <w:left w:val="none" w:sz="0" w:space="0" w:color="auto"/>
        <w:bottom w:val="none" w:sz="0" w:space="0" w:color="auto"/>
        <w:right w:val="none" w:sz="0" w:space="0" w:color="auto"/>
      </w:divBdr>
    </w:div>
    <w:div w:id="633490700">
      <w:bodyDiv w:val="1"/>
      <w:marLeft w:val="0"/>
      <w:marRight w:val="0"/>
      <w:marTop w:val="0"/>
      <w:marBottom w:val="0"/>
      <w:divBdr>
        <w:top w:val="none" w:sz="0" w:space="0" w:color="auto"/>
        <w:left w:val="none" w:sz="0" w:space="0" w:color="auto"/>
        <w:bottom w:val="none" w:sz="0" w:space="0" w:color="auto"/>
        <w:right w:val="none" w:sz="0" w:space="0" w:color="auto"/>
      </w:divBdr>
      <w:divsChild>
        <w:div w:id="326909750">
          <w:marLeft w:val="605"/>
          <w:marRight w:val="0"/>
          <w:marTop w:val="200"/>
          <w:marBottom w:val="40"/>
          <w:divBdr>
            <w:top w:val="none" w:sz="0" w:space="0" w:color="auto"/>
            <w:left w:val="none" w:sz="0" w:space="0" w:color="auto"/>
            <w:bottom w:val="none" w:sz="0" w:space="0" w:color="auto"/>
            <w:right w:val="none" w:sz="0" w:space="0" w:color="auto"/>
          </w:divBdr>
        </w:div>
        <w:div w:id="1625161803">
          <w:marLeft w:val="1440"/>
          <w:marRight w:val="0"/>
          <w:marTop w:val="100"/>
          <w:marBottom w:val="40"/>
          <w:divBdr>
            <w:top w:val="none" w:sz="0" w:space="0" w:color="auto"/>
            <w:left w:val="none" w:sz="0" w:space="0" w:color="auto"/>
            <w:bottom w:val="none" w:sz="0" w:space="0" w:color="auto"/>
            <w:right w:val="none" w:sz="0" w:space="0" w:color="auto"/>
          </w:divBdr>
        </w:div>
        <w:div w:id="1408111385">
          <w:marLeft w:val="605"/>
          <w:marRight w:val="0"/>
          <w:marTop w:val="200"/>
          <w:marBottom w:val="40"/>
          <w:divBdr>
            <w:top w:val="none" w:sz="0" w:space="0" w:color="auto"/>
            <w:left w:val="none" w:sz="0" w:space="0" w:color="auto"/>
            <w:bottom w:val="none" w:sz="0" w:space="0" w:color="auto"/>
            <w:right w:val="none" w:sz="0" w:space="0" w:color="auto"/>
          </w:divBdr>
        </w:div>
      </w:divsChild>
    </w:div>
    <w:div w:id="755977098">
      <w:bodyDiv w:val="1"/>
      <w:marLeft w:val="0"/>
      <w:marRight w:val="0"/>
      <w:marTop w:val="0"/>
      <w:marBottom w:val="0"/>
      <w:divBdr>
        <w:top w:val="none" w:sz="0" w:space="0" w:color="auto"/>
        <w:left w:val="none" w:sz="0" w:space="0" w:color="auto"/>
        <w:bottom w:val="none" w:sz="0" w:space="0" w:color="auto"/>
        <w:right w:val="none" w:sz="0" w:space="0" w:color="auto"/>
      </w:divBdr>
    </w:div>
    <w:div w:id="819922369">
      <w:bodyDiv w:val="1"/>
      <w:marLeft w:val="0"/>
      <w:marRight w:val="0"/>
      <w:marTop w:val="0"/>
      <w:marBottom w:val="0"/>
      <w:divBdr>
        <w:top w:val="none" w:sz="0" w:space="0" w:color="auto"/>
        <w:left w:val="none" w:sz="0" w:space="0" w:color="auto"/>
        <w:bottom w:val="none" w:sz="0" w:space="0" w:color="auto"/>
        <w:right w:val="none" w:sz="0" w:space="0" w:color="auto"/>
      </w:divBdr>
    </w:div>
    <w:div w:id="847326509">
      <w:bodyDiv w:val="1"/>
      <w:marLeft w:val="0"/>
      <w:marRight w:val="0"/>
      <w:marTop w:val="0"/>
      <w:marBottom w:val="0"/>
      <w:divBdr>
        <w:top w:val="none" w:sz="0" w:space="0" w:color="auto"/>
        <w:left w:val="none" w:sz="0" w:space="0" w:color="auto"/>
        <w:bottom w:val="none" w:sz="0" w:space="0" w:color="auto"/>
        <w:right w:val="none" w:sz="0" w:space="0" w:color="auto"/>
      </w:divBdr>
    </w:div>
    <w:div w:id="1311013795">
      <w:bodyDiv w:val="1"/>
      <w:marLeft w:val="0"/>
      <w:marRight w:val="0"/>
      <w:marTop w:val="0"/>
      <w:marBottom w:val="0"/>
      <w:divBdr>
        <w:top w:val="none" w:sz="0" w:space="0" w:color="auto"/>
        <w:left w:val="none" w:sz="0" w:space="0" w:color="auto"/>
        <w:bottom w:val="none" w:sz="0" w:space="0" w:color="auto"/>
        <w:right w:val="none" w:sz="0" w:space="0" w:color="auto"/>
      </w:divBdr>
    </w:div>
    <w:div w:id="1373766752">
      <w:bodyDiv w:val="1"/>
      <w:marLeft w:val="0"/>
      <w:marRight w:val="0"/>
      <w:marTop w:val="0"/>
      <w:marBottom w:val="0"/>
      <w:divBdr>
        <w:top w:val="none" w:sz="0" w:space="0" w:color="auto"/>
        <w:left w:val="none" w:sz="0" w:space="0" w:color="auto"/>
        <w:bottom w:val="none" w:sz="0" w:space="0" w:color="auto"/>
        <w:right w:val="none" w:sz="0" w:space="0" w:color="auto"/>
      </w:divBdr>
    </w:div>
    <w:div w:id="1645817343">
      <w:bodyDiv w:val="1"/>
      <w:marLeft w:val="0"/>
      <w:marRight w:val="0"/>
      <w:marTop w:val="0"/>
      <w:marBottom w:val="0"/>
      <w:divBdr>
        <w:top w:val="none" w:sz="0" w:space="0" w:color="auto"/>
        <w:left w:val="none" w:sz="0" w:space="0" w:color="auto"/>
        <w:bottom w:val="none" w:sz="0" w:space="0" w:color="auto"/>
        <w:right w:val="none" w:sz="0" w:space="0" w:color="auto"/>
      </w:divBdr>
    </w:div>
    <w:div w:id="1917932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ibm.com/support/knowledgecenter/en/SSLVMB_20.0.0/com.ibm.spss.statistics.help/replace_missing_values_estimation_method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9094DB1-3F98-4247-B30D-7942B6D12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14</Pages>
  <Words>1595</Words>
  <Characters>9097</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Kaggle – Ames Housing data</vt:lpstr>
    </vt:vector>
  </TitlesOfParts>
  <LinksUpToDate>false</LinksUpToDate>
  <CharactersWithSpaces>10671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Kaggle – Ames Housing data</dc:title>
  <dc:subject/>
  <dc:creator>Laura Bishop</dc:creator>
  <cp:keywords/>
  <dc:description/>
  <cp:lastModifiedBy>Laura Bishop</cp:lastModifiedBy>
  <cp:revision>29</cp:revision>
  <dcterms:created xsi:type="dcterms:W3CDTF">2017-10-21T17:18:00Z</dcterms:created>
  <dcterms:modified xsi:type="dcterms:W3CDTF">2017-10-24T21:12:00Z</dcterms:modified>
</cp:coreProperties>
</file>