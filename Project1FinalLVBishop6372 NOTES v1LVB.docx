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8C28D6" w14:textId="2EB25294" w:rsidR="007C646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You are very creative in the variables selection which is great.</w:t>
      </w:r>
    </w:p>
    <w:p w14:paraId="31A28CB3" w14:textId="4E13277C"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Generally, this is a fairly complete report with most required elements.</w:t>
      </w:r>
    </w:p>
    <w:p w14:paraId="4FDEA354" w14:textId="539D4E42"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My suggestion to you is to focus more on the diagnostic plots. Don’t ignore the hint when assumptions are severely violated. You need to think over the interpretation of coefficient estimates. Please check my related comments. Your model performance is not very good, which could be related to insufficient/inappropriate data treatment</w:t>
      </w:r>
      <w:r w:rsidR="008232B5">
        <w:rPr>
          <w:rFonts w:ascii="Times New Roman" w:hAnsi="Times New Roman" w:cs="Times New Roman"/>
          <w:color w:val="5B9BD5" w:themeColor="accent5"/>
        </w:rPr>
        <w:t xml:space="preserve"> prior to modeling.</w:t>
      </w:r>
    </w:p>
    <w:p w14:paraId="307F0BCE" w14:textId="3DF14FDA" w:rsidR="006B7183" w:rsidRPr="006B7183" w:rsidRDefault="006B7183" w:rsidP="006B7183">
      <w:pPr>
        <w:pStyle w:val="ListParagraph"/>
        <w:rPr>
          <w:rFonts w:ascii="Times New Roman" w:hAnsi="Times New Roman" w:cs="Times New Roman"/>
          <w:color w:val="5B9BD5" w:themeColor="accent5"/>
        </w:rPr>
      </w:pPr>
      <w:r>
        <w:rPr>
          <w:rFonts w:ascii="Times New Roman" w:hAnsi="Times New Roman" w:cs="Times New Roman"/>
          <w:color w:val="5B9BD5" w:themeColor="accent5"/>
        </w:rPr>
        <w:t>(</w:t>
      </w:r>
      <w:r w:rsidRPr="006B7183">
        <w:rPr>
          <w:rFonts w:ascii="Times New Roman" w:hAnsi="Times New Roman" w:cs="Times New Roman"/>
          <w:color w:val="5B9BD5" w:themeColor="accent5"/>
        </w:rPr>
        <w:t>The best Kaggle score of the class is 0.1261.</w:t>
      </w:r>
      <w:r>
        <w:rPr>
          <w:rFonts w:ascii="Times New Roman" w:hAnsi="Times New Roman" w:cs="Times New Roman"/>
          <w:color w:val="5B9BD5" w:themeColor="accent5"/>
        </w:rPr>
        <w:t>)</w:t>
      </w:r>
    </w:p>
    <w:p w14:paraId="71CB4A7C" w14:textId="77777777" w:rsidR="00C52072" w:rsidRPr="00C52072" w:rsidRDefault="00C52072" w:rsidP="00C52072">
      <w:pPr>
        <w:pStyle w:val="ListParagraph"/>
        <w:jc w:val="both"/>
        <w:rPr>
          <w:ins w:id="0" w:author="Penelope" w:date="2017-10-12T10:33:00Z"/>
          <w:rFonts w:ascii="Times New Roman" w:hAnsi="Times New Roman" w:cs="Times New Roman"/>
          <w:color w:val="5B9BD5" w:themeColor="accent5"/>
        </w:rPr>
      </w:pPr>
    </w:p>
    <w:p w14:paraId="6B6E7DDF" w14:textId="77777777" w:rsidR="007C6462" w:rsidRDefault="007C6462" w:rsidP="00F70FB7">
      <w:pPr>
        <w:jc w:val="both"/>
        <w:rPr>
          <w:rFonts w:ascii="Times New Roman" w:hAnsi="Times New Roman" w:cs="Times New Roman"/>
        </w:rPr>
      </w:pPr>
    </w:p>
    <w:p w14:paraId="215B9D61" w14:textId="77777777" w:rsidR="00F70FB7" w:rsidRDefault="00F70FB7" w:rsidP="00F70FB7">
      <w:pPr>
        <w:pStyle w:val="Heading1"/>
      </w:pPr>
      <w:commentRangeStart w:id="1"/>
      <w:r>
        <w:t>Introduction</w:t>
      </w:r>
      <w:commentRangeEnd w:id="1"/>
      <w:r w:rsidR="000A450E">
        <w:rPr>
          <w:rStyle w:val="CommentReference"/>
          <w:rFonts w:asciiTheme="minorHAnsi" w:eastAsiaTheme="minorHAnsi" w:hAnsiTheme="minorHAnsi" w:cstheme="minorBidi"/>
          <w:color w:val="auto"/>
        </w:rPr>
        <w:commentReference w:id="1"/>
      </w:r>
    </w:p>
    <w:p w14:paraId="780B3549" w14:textId="0FF71CFD" w:rsidR="00F70FB7" w:rsidRDefault="009C6C5F" w:rsidP="00F70FB7">
      <w:r>
        <w:t>The goal of Project 1 was</w:t>
      </w:r>
      <w:r w:rsidR="00BC6E8D">
        <w:t xml:space="preserve"> to </w:t>
      </w:r>
      <w:r w:rsidR="00FB522C">
        <w:t>predict the</w:t>
      </w:r>
      <w:r w:rsidR="001000E4">
        <w:t xml:space="preserve"> final sales price</w:t>
      </w:r>
      <w:r w:rsidR="00C7287C">
        <w:t xml:space="preserve"> (response)</w:t>
      </w:r>
      <w:r w:rsidR="001000E4">
        <w:t xml:space="preserve"> of each home in the</w:t>
      </w:r>
      <w:r w:rsidR="003C0236">
        <w:t xml:space="preserve"> Kaggle – Ames, IA dataset.  D</w:t>
      </w:r>
      <w:r w:rsidR="00A05123">
        <w:t>ocument your model selection approach and confidence.</w:t>
      </w:r>
    </w:p>
    <w:p w14:paraId="61081EB0" w14:textId="77777777" w:rsidR="00F70FB7" w:rsidRDefault="00F70FB7" w:rsidP="00F70FB7">
      <w:pPr>
        <w:pStyle w:val="Heading1"/>
      </w:pPr>
      <w:r>
        <w:t>Data Description</w:t>
      </w:r>
    </w:p>
    <w:p w14:paraId="5E25FBC5" w14:textId="394EDA0E" w:rsidR="00F70FB7" w:rsidRPr="00F70FB7" w:rsidRDefault="00A05123" w:rsidP="00F70FB7">
      <w:r>
        <w:t>The data</w:t>
      </w:r>
      <w:r w:rsidR="009C6C5F">
        <w:t xml:space="preserve"> was</w:t>
      </w:r>
      <w:r w:rsidR="001000E4">
        <w:t xml:space="preserve"> from Century 21 realtors</w:t>
      </w:r>
      <w:r>
        <w:t xml:space="preserve">. </w:t>
      </w:r>
      <w:r w:rsidR="001000E4">
        <w:t xml:space="preserve"> </w:t>
      </w:r>
      <w:r>
        <w:t xml:space="preserve">There are 1,460 observations of homes sold between 2006 and 2010 with 80 variables used to determine sales price.  </w:t>
      </w:r>
      <w:commentRangeStart w:id="2"/>
      <w:r>
        <w:t>Th</w:t>
      </w:r>
      <w:r w:rsidR="009C6C5F">
        <w:t>is was</w:t>
      </w:r>
      <w:r w:rsidR="003C0236">
        <w:t xml:space="preserve"> an observational study; </w:t>
      </w:r>
      <w:r>
        <w:t>therefore</w:t>
      </w:r>
      <w:r w:rsidR="00235061">
        <w:t>,</w:t>
      </w:r>
      <w:r>
        <w:t xml:space="preserve"> n</w:t>
      </w:r>
      <w:r w:rsidR="001000E4">
        <w:t>o causal inference can be implied acr</w:t>
      </w:r>
      <w:r w:rsidR="001B3C6D">
        <w:t>oss the Ames, IA real estate market.</w:t>
      </w:r>
      <w:commentRangeEnd w:id="2"/>
      <w:r w:rsidR="000A450E">
        <w:rPr>
          <w:rStyle w:val="CommentReference"/>
        </w:rPr>
        <w:commentReference w:id="2"/>
      </w:r>
    </w:p>
    <w:p w14:paraId="72389299" w14:textId="4AF38AF3" w:rsidR="00F70FB7" w:rsidRDefault="00F70FB7" w:rsidP="00F70FB7">
      <w:pPr>
        <w:pStyle w:val="Heading1"/>
      </w:pPr>
      <w:commentRangeStart w:id="3"/>
      <w:r>
        <w:t>Exploratory Analysis</w:t>
      </w:r>
      <w:commentRangeEnd w:id="3"/>
      <w:r w:rsidR="00440839">
        <w:rPr>
          <w:rStyle w:val="CommentReference"/>
          <w:rFonts w:asciiTheme="minorHAnsi" w:eastAsiaTheme="minorHAnsi" w:hAnsiTheme="minorHAnsi" w:cstheme="minorBidi"/>
          <w:color w:val="auto"/>
        </w:rPr>
        <w:commentReference w:id="3"/>
      </w:r>
      <w:r w:rsidR="004D61E8">
        <w:t xml:space="preserve"> (updated)</w:t>
      </w:r>
      <w:r w:rsidR="00693A16">
        <w:t xml:space="preserve"> </w:t>
      </w:r>
    </w:p>
    <w:p w14:paraId="638484E6" w14:textId="31226FAA" w:rsidR="00214A76" w:rsidRDefault="00A3565B" w:rsidP="00BC6E8D">
      <w:r>
        <w:t xml:space="preserve">Prior to the </w:t>
      </w:r>
      <w:r w:rsidR="00BD3DEA">
        <w:t>Explor</w:t>
      </w:r>
      <w:r w:rsidR="008827D4">
        <w:t>atory Data Analysis</w:t>
      </w:r>
      <w:r w:rsidR="00E60AA9">
        <w:t xml:space="preserve"> </w:t>
      </w:r>
      <w:r w:rsidR="00F92AAE">
        <w:t xml:space="preserve">(EDA) </w:t>
      </w:r>
      <w:r>
        <w:t xml:space="preserve">phase, </w:t>
      </w:r>
      <w:r w:rsidR="00BD3DEA">
        <w:t>the issu</w:t>
      </w:r>
      <w:r>
        <w:t>e of significant missing data was</w:t>
      </w:r>
      <w:r w:rsidR="00BD3DEA">
        <w:t xml:space="preserve"> addressed.  The missing data did not appear to be coding errors, rather </w:t>
      </w:r>
      <w:r w:rsidR="00CA0D59">
        <w:t xml:space="preserve">just a lot of </w:t>
      </w:r>
      <w:r w:rsidR="00CE23B4">
        <w:t xml:space="preserve">variables being </w:t>
      </w:r>
      <w:r w:rsidR="00E60AA9">
        <w:t>tracked</w:t>
      </w:r>
      <w:r>
        <w:t xml:space="preserve"> with many missing values.  </w:t>
      </w:r>
      <w:r w:rsidR="008827D4">
        <w:t>Given the</w:t>
      </w:r>
      <w:r w:rsidR="00E60AA9">
        <w:t xml:space="preserve"> nature of this project with Kaggle</w:t>
      </w:r>
      <w:r>
        <w:t>,</w:t>
      </w:r>
      <w:r w:rsidR="00E60AA9">
        <w:t xml:space="preserve"> </w:t>
      </w:r>
      <w:r w:rsidR="00E60AA9" w:rsidRPr="00BA65DA">
        <w:rPr>
          <w:u w:val="single"/>
        </w:rPr>
        <w:t>requiring every row</w:t>
      </w:r>
      <w:r w:rsidR="00214A76">
        <w:t xml:space="preserve">, the data imputation could not eliminate entries. </w:t>
      </w:r>
    </w:p>
    <w:p w14:paraId="0B24F6BA" w14:textId="77777777" w:rsidR="00214A76" w:rsidRDefault="00214A76" w:rsidP="00BC6E8D"/>
    <w:p w14:paraId="4C860495" w14:textId="3E9E9BAE" w:rsidR="00EF6732" w:rsidRDefault="00BA65DA" w:rsidP="00BC6E8D">
      <w:r>
        <w:t>The previous approach, using the mean v</w:t>
      </w:r>
      <w:r w:rsidR="00214A76">
        <w:t>alue to fill in missing data, was</w:t>
      </w:r>
      <w:r>
        <w:t xml:space="preserve"> not good for multivariate analysis since it hides correlations.  </w:t>
      </w:r>
      <w:r w:rsidR="00214A76">
        <w:t xml:space="preserve">Project 1 model results support this conclusion. </w:t>
      </w:r>
      <w:r w:rsidR="00E60AA9">
        <w:t>Given time and current experience, a combination of media</w:t>
      </w:r>
      <w:r w:rsidR="008827D4">
        <w:t>n and small value imputation</w:t>
      </w:r>
      <w:r w:rsidR="00D42A35">
        <w:rPr>
          <w:rStyle w:val="FootnoteReference"/>
        </w:rPr>
        <w:footnoteReference w:id="1"/>
      </w:r>
      <w:r w:rsidR="00214A76">
        <w:t xml:space="preserve"> was</w:t>
      </w:r>
      <w:r w:rsidR="00E60AA9">
        <w:t xml:space="preserve"> used.  For those entries with ‘NA’ or missing values, the m</w:t>
      </w:r>
      <w:r w:rsidR="00F92AAE">
        <w:t xml:space="preserve">edian value for the variable was </w:t>
      </w:r>
      <w:r w:rsidR="00E60AA9">
        <w:t>substituted.  For those entries that had a ‘0’, like ‘0 HalfBaths’, .0001 replaced the ‘0’</w:t>
      </w:r>
      <w:r w:rsidR="00D42A35">
        <w:t xml:space="preserve"> to allow for </w:t>
      </w:r>
      <w:r w:rsidR="00214A76">
        <w:t xml:space="preserve">log </w:t>
      </w:r>
      <w:r w:rsidR="00D42A35">
        <w:t>transformation.</w:t>
      </w:r>
      <w:r w:rsidR="00E60AA9">
        <w:t xml:space="preserve"> </w:t>
      </w:r>
    </w:p>
    <w:p w14:paraId="2F2A71D8" w14:textId="77777777" w:rsidR="008827D4" w:rsidRDefault="008827D4" w:rsidP="00BC6E8D"/>
    <w:p w14:paraId="0585F4C9" w14:textId="79F87274" w:rsidR="00F72B90" w:rsidRDefault="004D61E8" w:rsidP="009C6C5F">
      <w:r>
        <w:t xml:space="preserve">Initial analysis </w:t>
      </w:r>
      <w:r w:rsidR="00062A35">
        <w:t xml:space="preserve">of the numerical variables </w:t>
      </w:r>
      <w:r w:rsidR="00F92AAE">
        <w:t>showed</w:t>
      </w:r>
      <w:r w:rsidR="0035327E">
        <w:t xml:space="preserve"> that the data does not </w:t>
      </w:r>
      <w:r w:rsidR="00102DC0">
        <w:t xml:space="preserve">sufficiently </w:t>
      </w:r>
      <w:r w:rsidR="0035327E">
        <w:t>meet the assumptions of linear regression, like linear relationship, no multicollinearity, multivariate normality, etc.</w:t>
      </w:r>
      <w:r w:rsidR="00F92AAE">
        <w:t xml:space="preserve">  A log transformation was</w:t>
      </w:r>
      <w:r w:rsidR="0035327E">
        <w:t xml:space="preserve"> conducted on key va</w:t>
      </w:r>
      <w:r w:rsidR="008827D4">
        <w:t xml:space="preserve">riables to </w:t>
      </w:r>
      <w:r w:rsidR="0035327E">
        <w:t>m</w:t>
      </w:r>
      <w:r w:rsidR="008827D4">
        <w:t>e</w:t>
      </w:r>
      <w:r w:rsidR="0035327E">
        <w:t xml:space="preserve">et the linear </w:t>
      </w:r>
      <w:r w:rsidR="0035327E">
        <w:lastRenderedPageBreak/>
        <w:t xml:space="preserve">regression assumptions.  Side by side diagrams show the initial model and then the </w:t>
      </w:r>
      <w:r w:rsidR="008827D4">
        <w:t xml:space="preserve">log </w:t>
      </w:r>
      <w:r w:rsidR="0035327E">
        <w:t>transformed model.</w:t>
      </w:r>
    </w:p>
    <w:p w14:paraId="4B4BCDFE" w14:textId="77777777" w:rsidR="009C6C5F" w:rsidRDefault="009C6C5F" w:rsidP="009C6C5F"/>
    <w:p w14:paraId="7659A49F" w14:textId="6BD78124" w:rsidR="0035327E" w:rsidRDefault="0035327E" w:rsidP="00BC6E8D">
      <w:r>
        <w:rPr>
          <w:noProof/>
        </w:rPr>
        <w:drawing>
          <wp:inline distT="0" distB="0" distL="0" distR="0" wp14:anchorId="2F97881E" wp14:editId="57F24D22">
            <wp:extent cx="3131589" cy="273679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2 EDA Proc Reg for Numerical Var.png"/>
                    <pic:cNvPicPr/>
                  </pic:nvPicPr>
                  <pic:blipFill>
                    <a:blip r:embed="rId10">
                      <a:extLst>
                        <a:ext uri="{28A0092B-C50C-407E-A947-70E740481C1C}">
                          <a14:useLocalDpi xmlns:a14="http://schemas.microsoft.com/office/drawing/2010/main" val="0"/>
                        </a:ext>
                      </a:extLst>
                    </a:blip>
                    <a:stretch>
                      <a:fillRect/>
                    </a:stretch>
                  </pic:blipFill>
                  <pic:spPr>
                    <a:xfrm>
                      <a:off x="0" y="0"/>
                      <a:ext cx="3158045" cy="2759916"/>
                    </a:xfrm>
                    <a:prstGeom prst="rect">
                      <a:avLst/>
                    </a:prstGeom>
                  </pic:spPr>
                </pic:pic>
              </a:graphicData>
            </a:graphic>
          </wp:inline>
        </w:drawing>
      </w:r>
      <w:r w:rsidR="00EF6732">
        <w:rPr>
          <w:noProof/>
        </w:rPr>
        <w:drawing>
          <wp:inline distT="0" distB="0" distL="0" distR="0" wp14:anchorId="45822FD9" wp14:editId="3DDD8C85">
            <wp:extent cx="2747921" cy="276578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2 Log Fit Diagnostics.png"/>
                    <pic:cNvPicPr/>
                  </pic:nvPicPr>
                  <pic:blipFill>
                    <a:blip r:embed="rId11">
                      <a:extLst>
                        <a:ext uri="{28A0092B-C50C-407E-A947-70E740481C1C}">
                          <a14:useLocalDpi xmlns:a14="http://schemas.microsoft.com/office/drawing/2010/main" val="0"/>
                        </a:ext>
                      </a:extLst>
                    </a:blip>
                    <a:stretch>
                      <a:fillRect/>
                    </a:stretch>
                  </pic:blipFill>
                  <pic:spPr>
                    <a:xfrm>
                      <a:off x="0" y="0"/>
                      <a:ext cx="2776052" cy="2794101"/>
                    </a:xfrm>
                    <a:prstGeom prst="rect">
                      <a:avLst/>
                    </a:prstGeom>
                  </pic:spPr>
                </pic:pic>
              </a:graphicData>
            </a:graphic>
          </wp:inline>
        </w:drawing>
      </w:r>
    </w:p>
    <w:p w14:paraId="2C64B7AC" w14:textId="77777777" w:rsidR="00D42A35" w:rsidRDefault="00D42A35" w:rsidP="00D42A35">
      <w:pPr>
        <w:pStyle w:val="Caption"/>
        <w:jc w:val="center"/>
      </w:pPr>
    </w:p>
    <w:p w14:paraId="6650300A" w14:textId="11ECEF70" w:rsidR="00D42A35" w:rsidRPr="00D42A35" w:rsidRDefault="00D42A35" w:rsidP="00D42A35">
      <w:pPr>
        <w:pStyle w:val="Caption"/>
        <w:jc w:val="center"/>
      </w:pPr>
      <w:r>
        <w:t xml:space="preserve">Figure </w:t>
      </w:r>
      <w:r w:rsidR="009C6C5F">
        <w:t>1</w:t>
      </w:r>
      <w:r>
        <w:t xml:space="preserve"> – Residual by Regressor - Before Log on left and After Log on right</w:t>
      </w:r>
    </w:p>
    <w:p w14:paraId="61F3F7E3" w14:textId="46F3359E" w:rsidR="004D61E8" w:rsidRDefault="008827D4" w:rsidP="00BC6E8D">
      <w:r>
        <w:rPr>
          <w:noProof/>
        </w:rPr>
        <w:drawing>
          <wp:inline distT="0" distB="0" distL="0" distR="0" wp14:anchorId="36074B33" wp14:editId="3A171ABF">
            <wp:extent cx="3103295" cy="209969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2 Residual Regressor b4 Log 1.png"/>
                    <pic:cNvPicPr/>
                  </pic:nvPicPr>
                  <pic:blipFill>
                    <a:blip r:embed="rId12">
                      <a:extLst>
                        <a:ext uri="{28A0092B-C50C-407E-A947-70E740481C1C}">
                          <a14:useLocalDpi xmlns:a14="http://schemas.microsoft.com/office/drawing/2010/main" val="0"/>
                        </a:ext>
                      </a:extLst>
                    </a:blip>
                    <a:stretch>
                      <a:fillRect/>
                    </a:stretch>
                  </pic:blipFill>
                  <pic:spPr>
                    <a:xfrm>
                      <a:off x="0" y="0"/>
                      <a:ext cx="3114349" cy="2107176"/>
                    </a:xfrm>
                    <a:prstGeom prst="rect">
                      <a:avLst/>
                    </a:prstGeom>
                  </pic:spPr>
                </pic:pic>
              </a:graphicData>
            </a:graphic>
          </wp:inline>
        </w:drawing>
      </w:r>
      <w:r>
        <w:rPr>
          <w:noProof/>
        </w:rPr>
        <w:drawing>
          <wp:inline distT="0" distB="0" distL="0" distR="0" wp14:anchorId="7B5CB98C" wp14:editId="6FF25135">
            <wp:extent cx="2565223" cy="2173743"/>
            <wp:effectExtent l="0" t="0" r="6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2 Log Residual.png"/>
                    <pic:cNvPicPr/>
                  </pic:nvPicPr>
                  <pic:blipFill>
                    <a:blip r:embed="rId13">
                      <a:extLst>
                        <a:ext uri="{28A0092B-C50C-407E-A947-70E740481C1C}">
                          <a14:useLocalDpi xmlns:a14="http://schemas.microsoft.com/office/drawing/2010/main" val="0"/>
                        </a:ext>
                      </a:extLst>
                    </a:blip>
                    <a:stretch>
                      <a:fillRect/>
                    </a:stretch>
                  </pic:blipFill>
                  <pic:spPr>
                    <a:xfrm>
                      <a:off x="0" y="0"/>
                      <a:ext cx="2590811" cy="2195426"/>
                    </a:xfrm>
                    <a:prstGeom prst="rect">
                      <a:avLst/>
                    </a:prstGeom>
                  </pic:spPr>
                </pic:pic>
              </a:graphicData>
            </a:graphic>
          </wp:inline>
        </w:drawing>
      </w:r>
    </w:p>
    <w:p w14:paraId="42744263" w14:textId="248C5CDD" w:rsidR="00F92AAE" w:rsidRDefault="00F92AAE" w:rsidP="00F92AAE">
      <w:pPr>
        <w:pStyle w:val="Caption"/>
        <w:jc w:val="center"/>
      </w:pPr>
      <w:r>
        <w:t xml:space="preserve">Figure </w:t>
      </w:r>
      <w:r w:rsidR="009C6C5F">
        <w:t>2</w:t>
      </w:r>
      <w:r>
        <w:t xml:space="preserve"> - </w:t>
      </w:r>
      <w:r w:rsidRPr="002351F8">
        <w:t>Residual by Regressor - Before Log on left and After Log on right</w:t>
      </w:r>
    </w:p>
    <w:p w14:paraId="3E2251B8" w14:textId="663CBAAD" w:rsidR="008827D4" w:rsidRDefault="008827D4" w:rsidP="00BC6E8D">
      <w:r>
        <w:rPr>
          <w:noProof/>
        </w:rPr>
        <w:lastRenderedPageBreak/>
        <w:drawing>
          <wp:inline distT="0" distB="0" distL="0" distR="0" wp14:anchorId="7AACA34D" wp14:editId="0A118931">
            <wp:extent cx="2794635" cy="2279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2 Residual Regressor b4 Log 2.png"/>
                    <pic:cNvPicPr/>
                  </pic:nvPicPr>
                  <pic:blipFill>
                    <a:blip r:embed="rId14">
                      <a:extLst>
                        <a:ext uri="{28A0092B-C50C-407E-A947-70E740481C1C}">
                          <a14:useLocalDpi xmlns:a14="http://schemas.microsoft.com/office/drawing/2010/main" val="0"/>
                        </a:ext>
                      </a:extLst>
                    </a:blip>
                    <a:stretch>
                      <a:fillRect/>
                    </a:stretch>
                  </pic:blipFill>
                  <pic:spPr>
                    <a:xfrm>
                      <a:off x="0" y="0"/>
                      <a:ext cx="2864448" cy="2335947"/>
                    </a:xfrm>
                    <a:prstGeom prst="rect">
                      <a:avLst/>
                    </a:prstGeom>
                  </pic:spPr>
                </pic:pic>
              </a:graphicData>
            </a:graphic>
          </wp:inline>
        </w:drawing>
      </w:r>
      <w:r>
        <w:rPr>
          <w:noProof/>
        </w:rPr>
        <w:drawing>
          <wp:inline distT="0" distB="0" distL="0" distR="0" wp14:anchorId="42D25D8F" wp14:editId="76CDEE2B">
            <wp:extent cx="3065973" cy="2283204"/>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2 Log Residual by Regressor 3.png"/>
                    <pic:cNvPicPr/>
                  </pic:nvPicPr>
                  <pic:blipFill>
                    <a:blip r:embed="rId15">
                      <a:extLst>
                        <a:ext uri="{28A0092B-C50C-407E-A947-70E740481C1C}">
                          <a14:useLocalDpi xmlns:a14="http://schemas.microsoft.com/office/drawing/2010/main" val="0"/>
                        </a:ext>
                      </a:extLst>
                    </a:blip>
                    <a:stretch>
                      <a:fillRect/>
                    </a:stretch>
                  </pic:blipFill>
                  <pic:spPr>
                    <a:xfrm>
                      <a:off x="0" y="0"/>
                      <a:ext cx="3076446" cy="2291003"/>
                    </a:xfrm>
                    <a:prstGeom prst="rect">
                      <a:avLst/>
                    </a:prstGeom>
                  </pic:spPr>
                </pic:pic>
              </a:graphicData>
            </a:graphic>
          </wp:inline>
        </w:drawing>
      </w:r>
    </w:p>
    <w:p w14:paraId="5DC8D270" w14:textId="032EFAA8" w:rsidR="001A4349" w:rsidRDefault="001A4349" w:rsidP="00BC6E8D">
      <w:r>
        <w:rPr>
          <w:noProof/>
        </w:rPr>
        <w:drawing>
          <wp:inline distT="0" distB="0" distL="0" distR="0" wp14:anchorId="09B68A73" wp14:editId="1B05F82D">
            <wp:extent cx="2794635" cy="21887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2 Residtual Regressor b4 Log 3.png"/>
                    <pic:cNvPicPr/>
                  </pic:nvPicPr>
                  <pic:blipFill>
                    <a:blip r:embed="rId16">
                      <a:extLst>
                        <a:ext uri="{28A0092B-C50C-407E-A947-70E740481C1C}">
                          <a14:useLocalDpi xmlns:a14="http://schemas.microsoft.com/office/drawing/2010/main" val="0"/>
                        </a:ext>
                      </a:extLst>
                    </a:blip>
                    <a:stretch>
                      <a:fillRect/>
                    </a:stretch>
                  </pic:blipFill>
                  <pic:spPr>
                    <a:xfrm>
                      <a:off x="0" y="0"/>
                      <a:ext cx="2824226" cy="2211909"/>
                    </a:xfrm>
                    <a:prstGeom prst="rect">
                      <a:avLst/>
                    </a:prstGeom>
                  </pic:spPr>
                </pic:pic>
              </a:graphicData>
            </a:graphic>
          </wp:inline>
        </w:drawing>
      </w:r>
      <w:r>
        <w:rPr>
          <w:noProof/>
        </w:rPr>
        <w:drawing>
          <wp:inline distT="0" distB="0" distL="0" distR="0" wp14:anchorId="3C52B55B" wp14:editId="0D11F93D">
            <wp:extent cx="3137535" cy="21798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2 Log Residual by Regressor 4.png"/>
                    <pic:cNvPicPr/>
                  </pic:nvPicPr>
                  <pic:blipFill>
                    <a:blip r:embed="rId17">
                      <a:extLst>
                        <a:ext uri="{28A0092B-C50C-407E-A947-70E740481C1C}">
                          <a14:useLocalDpi xmlns:a14="http://schemas.microsoft.com/office/drawing/2010/main" val="0"/>
                        </a:ext>
                      </a:extLst>
                    </a:blip>
                    <a:stretch>
                      <a:fillRect/>
                    </a:stretch>
                  </pic:blipFill>
                  <pic:spPr>
                    <a:xfrm>
                      <a:off x="0" y="0"/>
                      <a:ext cx="3147518" cy="2186785"/>
                    </a:xfrm>
                    <a:prstGeom prst="rect">
                      <a:avLst/>
                    </a:prstGeom>
                  </pic:spPr>
                </pic:pic>
              </a:graphicData>
            </a:graphic>
          </wp:inline>
        </w:drawing>
      </w:r>
    </w:p>
    <w:p w14:paraId="56409BEB" w14:textId="48F14F3F" w:rsidR="001A4349" w:rsidRDefault="001A4349" w:rsidP="00BC6E8D">
      <w:r>
        <w:rPr>
          <w:noProof/>
        </w:rPr>
        <w:drawing>
          <wp:inline distT="0" distB="0" distL="0" distR="0" wp14:anchorId="2DAB45BB" wp14:editId="7228E1C3">
            <wp:extent cx="3023235" cy="237860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2 Residual Regressor b4 Log 5.png"/>
                    <pic:cNvPicPr/>
                  </pic:nvPicPr>
                  <pic:blipFill>
                    <a:blip r:embed="rId18">
                      <a:extLst>
                        <a:ext uri="{28A0092B-C50C-407E-A947-70E740481C1C}">
                          <a14:useLocalDpi xmlns:a14="http://schemas.microsoft.com/office/drawing/2010/main" val="0"/>
                        </a:ext>
                      </a:extLst>
                    </a:blip>
                    <a:stretch>
                      <a:fillRect/>
                    </a:stretch>
                  </pic:blipFill>
                  <pic:spPr>
                    <a:xfrm>
                      <a:off x="0" y="0"/>
                      <a:ext cx="3043365" cy="2394446"/>
                    </a:xfrm>
                    <a:prstGeom prst="rect">
                      <a:avLst/>
                    </a:prstGeom>
                  </pic:spPr>
                </pic:pic>
              </a:graphicData>
            </a:graphic>
          </wp:inline>
        </w:drawing>
      </w:r>
      <w:r>
        <w:rPr>
          <w:noProof/>
        </w:rPr>
        <w:drawing>
          <wp:inline distT="0" distB="0" distL="0" distR="0" wp14:anchorId="6C7A0D89" wp14:editId="601CAFCA">
            <wp:extent cx="2755872" cy="2406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2 Log Residual by Regssor 5.png"/>
                    <pic:cNvPicPr/>
                  </pic:nvPicPr>
                  <pic:blipFill>
                    <a:blip r:embed="rId19">
                      <a:extLst>
                        <a:ext uri="{28A0092B-C50C-407E-A947-70E740481C1C}">
                          <a14:useLocalDpi xmlns:a14="http://schemas.microsoft.com/office/drawing/2010/main" val="0"/>
                        </a:ext>
                      </a:extLst>
                    </a:blip>
                    <a:stretch>
                      <a:fillRect/>
                    </a:stretch>
                  </pic:blipFill>
                  <pic:spPr>
                    <a:xfrm>
                      <a:off x="0" y="0"/>
                      <a:ext cx="2782180" cy="2429624"/>
                    </a:xfrm>
                    <a:prstGeom prst="rect">
                      <a:avLst/>
                    </a:prstGeom>
                  </pic:spPr>
                </pic:pic>
              </a:graphicData>
            </a:graphic>
          </wp:inline>
        </w:drawing>
      </w:r>
    </w:p>
    <w:p w14:paraId="2DBE8A24" w14:textId="52C3F43E" w:rsidR="00F92AAE" w:rsidRDefault="00F92AAE" w:rsidP="00F92AAE">
      <w:pPr>
        <w:pStyle w:val="Caption"/>
        <w:jc w:val="center"/>
      </w:pPr>
      <w:r>
        <w:t xml:space="preserve">Figure </w:t>
      </w:r>
      <w:r w:rsidR="009C6C5F">
        <w:t>3</w:t>
      </w:r>
      <w:r>
        <w:t xml:space="preserve"> - </w:t>
      </w:r>
      <w:r w:rsidRPr="00C62E61">
        <w:t>Residual by Regressor - Before Log on left and After Log on right</w:t>
      </w:r>
    </w:p>
    <w:p w14:paraId="4F0E9476" w14:textId="0B911C59" w:rsidR="001A4349" w:rsidRDefault="001A4349" w:rsidP="00BC6E8D">
      <w:r>
        <w:rPr>
          <w:noProof/>
        </w:rPr>
        <w:lastRenderedPageBreak/>
        <w:drawing>
          <wp:inline distT="0" distB="0" distL="0" distR="0" wp14:anchorId="3BA7D3FD" wp14:editId="2A3BD679">
            <wp:extent cx="2942033" cy="201919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2 Residual Regressor b4 Log 6.png"/>
                    <pic:cNvPicPr/>
                  </pic:nvPicPr>
                  <pic:blipFill>
                    <a:blip r:embed="rId20">
                      <a:extLst>
                        <a:ext uri="{28A0092B-C50C-407E-A947-70E740481C1C}">
                          <a14:useLocalDpi xmlns:a14="http://schemas.microsoft.com/office/drawing/2010/main" val="0"/>
                        </a:ext>
                      </a:extLst>
                    </a:blip>
                    <a:stretch>
                      <a:fillRect/>
                    </a:stretch>
                  </pic:blipFill>
                  <pic:spPr>
                    <a:xfrm>
                      <a:off x="0" y="0"/>
                      <a:ext cx="2950638" cy="2025096"/>
                    </a:xfrm>
                    <a:prstGeom prst="rect">
                      <a:avLst/>
                    </a:prstGeom>
                  </pic:spPr>
                </pic:pic>
              </a:graphicData>
            </a:graphic>
          </wp:inline>
        </w:drawing>
      </w:r>
      <w:r>
        <w:rPr>
          <w:noProof/>
        </w:rPr>
        <w:drawing>
          <wp:inline distT="0" distB="0" distL="0" distR="0" wp14:anchorId="58F94A1D" wp14:editId="055436D1">
            <wp:extent cx="2687320" cy="217141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2 Log Residual by Regssor 6.png"/>
                    <pic:cNvPicPr/>
                  </pic:nvPicPr>
                  <pic:blipFill>
                    <a:blip r:embed="rId21">
                      <a:extLst>
                        <a:ext uri="{28A0092B-C50C-407E-A947-70E740481C1C}">
                          <a14:useLocalDpi xmlns:a14="http://schemas.microsoft.com/office/drawing/2010/main" val="0"/>
                        </a:ext>
                      </a:extLst>
                    </a:blip>
                    <a:stretch>
                      <a:fillRect/>
                    </a:stretch>
                  </pic:blipFill>
                  <pic:spPr>
                    <a:xfrm>
                      <a:off x="0" y="0"/>
                      <a:ext cx="2716809" cy="2195243"/>
                    </a:xfrm>
                    <a:prstGeom prst="rect">
                      <a:avLst/>
                    </a:prstGeom>
                  </pic:spPr>
                </pic:pic>
              </a:graphicData>
            </a:graphic>
          </wp:inline>
        </w:drawing>
      </w:r>
    </w:p>
    <w:p w14:paraId="0AC79911" w14:textId="56FA5AC8" w:rsidR="001A4349" w:rsidRDefault="001A4349" w:rsidP="00BC6E8D">
      <w:r>
        <w:rPr>
          <w:noProof/>
        </w:rPr>
        <w:drawing>
          <wp:inline distT="0" distB="0" distL="0" distR="0" wp14:anchorId="0D6917FE" wp14:editId="036A36CF">
            <wp:extent cx="3137535" cy="2363543"/>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2 Residual Regressor b4 Log 7.png"/>
                    <pic:cNvPicPr/>
                  </pic:nvPicPr>
                  <pic:blipFill>
                    <a:blip r:embed="rId22">
                      <a:extLst>
                        <a:ext uri="{28A0092B-C50C-407E-A947-70E740481C1C}">
                          <a14:useLocalDpi xmlns:a14="http://schemas.microsoft.com/office/drawing/2010/main" val="0"/>
                        </a:ext>
                      </a:extLst>
                    </a:blip>
                    <a:stretch>
                      <a:fillRect/>
                    </a:stretch>
                  </pic:blipFill>
                  <pic:spPr>
                    <a:xfrm>
                      <a:off x="0" y="0"/>
                      <a:ext cx="3141510" cy="2366537"/>
                    </a:xfrm>
                    <a:prstGeom prst="rect">
                      <a:avLst/>
                    </a:prstGeom>
                  </pic:spPr>
                </pic:pic>
              </a:graphicData>
            </a:graphic>
          </wp:inline>
        </w:drawing>
      </w:r>
      <w:r>
        <w:rPr>
          <w:noProof/>
        </w:rPr>
        <w:drawing>
          <wp:inline distT="0" distB="0" distL="0" distR="0" wp14:anchorId="5D79894A" wp14:editId="3A40DF99">
            <wp:extent cx="2451147" cy="235369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2 Log Residual by Regressor 7.png"/>
                    <pic:cNvPicPr/>
                  </pic:nvPicPr>
                  <pic:blipFill>
                    <a:blip r:embed="rId23">
                      <a:extLst>
                        <a:ext uri="{28A0092B-C50C-407E-A947-70E740481C1C}">
                          <a14:useLocalDpi xmlns:a14="http://schemas.microsoft.com/office/drawing/2010/main" val="0"/>
                        </a:ext>
                      </a:extLst>
                    </a:blip>
                    <a:stretch>
                      <a:fillRect/>
                    </a:stretch>
                  </pic:blipFill>
                  <pic:spPr>
                    <a:xfrm>
                      <a:off x="0" y="0"/>
                      <a:ext cx="2469221" cy="2371053"/>
                    </a:xfrm>
                    <a:prstGeom prst="rect">
                      <a:avLst/>
                    </a:prstGeom>
                  </pic:spPr>
                </pic:pic>
              </a:graphicData>
            </a:graphic>
          </wp:inline>
        </w:drawing>
      </w:r>
    </w:p>
    <w:p w14:paraId="15F22F36" w14:textId="7037158A" w:rsidR="00F92AAE" w:rsidRDefault="00F92AAE" w:rsidP="00F92AAE">
      <w:pPr>
        <w:pStyle w:val="Caption"/>
        <w:jc w:val="center"/>
      </w:pPr>
      <w:r>
        <w:t xml:space="preserve">Figure </w:t>
      </w:r>
      <w:r w:rsidR="009C6C5F">
        <w:t>4</w:t>
      </w:r>
      <w:r>
        <w:t xml:space="preserve"> - </w:t>
      </w:r>
      <w:r w:rsidRPr="00092209">
        <w:t>Residual by Regressor - Before Log on left and After Log on right</w:t>
      </w:r>
    </w:p>
    <w:p w14:paraId="56E0115F" w14:textId="6A9DE23F" w:rsidR="00A05123" w:rsidRDefault="00693A16" w:rsidP="00693A16">
      <w:pPr>
        <w:pStyle w:val="Heading1"/>
      </w:pPr>
      <w:r>
        <w:t>Model Selection</w:t>
      </w:r>
      <w:r w:rsidR="00A806C4">
        <w:t xml:space="preserve"> (updated)</w:t>
      </w:r>
    </w:p>
    <w:p w14:paraId="7B036EF0" w14:textId="1F001165" w:rsidR="00C743E8" w:rsidRPr="005D0C7B" w:rsidRDefault="00F92AAE" w:rsidP="001B3C6D">
      <w:pPr>
        <w:pStyle w:val="p1"/>
        <w:rPr>
          <w:rFonts w:asciiTheme="minorHAnsi" w:hAnsiTheme="minorHAnsi"/>
          <w:sz w:val="24"/>
          <w:szCs w:val="24"/>
        </w:rPr>
      </w:pPr>
      <w:r>
        <w:rPr>
          <w:rFonts w:asciiTheme="minorHAnsi" w:hAnsiTheme="minorHAnsi"/>
          <w:sz w:val="24"/>
          <w:szCs w:val="24"/>
        </w:rPr>
        <w:t>The goal was</w:t>
      </w:r>
      <w:r w:rsidR="001B3C6D" w:rsidRPr="005D0C7B">
        <w:rPr>
          <w:rFonts w:asciiTheme="minorHAnsi" w:hAnsiTheme="minorHAnsi"/>
          <w:sz w:val="24"/>
          <w:szCs w:val="24"/>
        </w:rPr>
        <w:t xml:space="preserve"> to create the most predictive</w:t>
      </w:r>
      <w:r w:rsidR="008519A0" w:rsidRPr="005D0C7B">
        <w:rPr>
          <w:rFonts w:asciiTheme="minorHAnsi" w:hAnsiTheme="minorHAnsi"/>
          <w:sz w:val="24"/>
          <w:szCs w:val="24"/>
        </w:rPr>
        <w:t xml:space="preserve"> </w:t>
      </w:r>
      <w:r w:rsidR="001B3C6D" w:rsidRPr="005D0C7B">
        <w:rPr>
          <w:rFonts w:asciiTheme="minorHAnsi" w:hAnsiTheme="minorHAnsi"/>
          <w:sz w:val="24"/>
          <w:szCs w:val="24"/>
        </w:rPr>
        <w:t xml:space="preserve">model </w:t>
      </w:r>
      <w:r w:rsidR="005F2E08" w:rsidRPr="005D0C7B">
        <w:rPr>
          <w:rFonts w:asciiTheme="minorHAnsi" w:hAnsiTheme="minorHAnsi"/>
          <w:sz w:val="24"/>
          <w:szCs w:val="24"/>
        </w:rPr>
        <w:t xml:space="preserve">possible </w:t>
      </w:r>
      <w:r w:rsidR="001B3C6D" w:rsidRPr="005D0C7B">
        <w:rPr>
          <w:rFonts w:asciiTheme="minorHAnsi" w:hAnsiTheme="minorHAnsi"/>
          <w:sz w:val="24"/>
          <w:szCs w:val="24"/>
        </w:rPr>
        <w:t xml:space="preserve">for Sales Price from </w:t>
      </w:r>
      <w:r w:rsidR="008519A0" w:rsidRPr="005D0C7B">
        <w:rPr>
          <w:rFonts w:asciiTheme="minorHAnsi" w:hAnsiTheme="minorHAnsi"/>
          <w:sz w:val="24"/>
          <w:szCs w:val="24"/>
        </w:rPr>
        <w:t xml:space="preserve">the </w:t>
      </w:r>
      <w:r>
        <w:rPr>
          <w:rFonts w:asciiTheme="minorHAnsi" w:hAnsiTheme="minorHAnsi"/>
          <w:sz w:val="24"/>
          <w:szCs w:val="24"/>
        </w:rPr>
        <w:t>most useful variables.</w:t>
      </w:r>
      <w:r w:rsidR="00BA378E" w:rsidRPr="005D0C7B">
        <w:rPr>
          <w:rFonts w:asciiTheme="minorHAnsi" w:hAnsiTheme="minorHAnsi"/>
          <w:sz w:val="24"/>
          <w:szCs w:val="24"/>
        </w:rPr>
        <w:t xml:space="preserve">  The approach</w:t>
      </w:r>
      <w:r w:rsidR="00667251">
        <w:rPr>
          <w:rFonts w:asciiTheme="minorHAnsi" w:hAnsiTheme="minorHAnsi"/>
          <w:sz w:val="24"/>
          <w:szCs w:val="24"/>
        </w:rPr>
        <w:t>es</w:t>
      </w:r>
      <w:r w:rsidR="009C6C5F">
        <w:rPr>
          <w:rFonts w:asciiTheme="minorHAnsi" w:hAnsiTheme="minorHAnsi"/>
          <w:sz w:val="24"/>
          <w:szCs w:val="24"/>
        </w:rPr>
        <w:t xml:space="preserve"> used was</w:t>
      </w:r>
      <w:r w:rsidR="008519A0" w:rsidRPr="005D0C7B">
        <w:rPr>
          <w:rFonts w:asciiTheme="minorHAnsi" w:hAnsiTheme="minorHAnsi"/>
          <w:sz w:val="24"/>
          <w:szCs w:val="24"/>
        </w:rPr>
        <w:t xml:space="preserve"> </w:t>
      </w:r>
      <w:r w:rsidR="001B3C6D" w:rsidRPr="005D0C7B">
        <w:rPr>
          <w:rFonts w:asciiTheme="minorHAnsi" w:hAnsiTheme="minorHAnsi"/>
          <w:sz w:val="24"/>
          <w:szCs w:val="24"/>
        </w:rPr>
        <w:t>FORWARD</w:t>
      </w:r>
      <w:r w:rsidR="009F6C34" w:rsidRPr="005D0C7B">
        <w:rPr>
          <w:rFonts w:asciiTheme="minorHAnsi" w:hAnsiTheme="minorHAnsi"/>
          <w:sz w:val="24"/>
          <w:szCs w:val="24"/>
        </w:rPr>
        <w:t>, LASSO</w:t>
      </w:r>
      <w:r w:rsidR="00235061" w:rsidRPr="005D0C7B">
        <w:rPr>
          <w:rFonts w:asciiTheme="minorHAnsi" w:hAnsiTheme="minorHAnsi"/>
          <w:sz w:val="24"/>
          <w:szCs w:val="24"/>
        </w:rPr>
        <w:t xml:space="preserve"> and </w:t>
      </w:r>
      <w:r w:rsidR="00146CCF" w:rsidRPr="005D0C7B">
        <w:rPr>
          <w:rFonts w:asciiTheme="minorHAnsi" w:hAnsiTheme="minorHAnsi"/>
          <w:sz w:val="24"/>
          <w:szCs w:val="24"/>
        </w:rPr>
        <w:t>BACKWARD</w:t>
      </w:r>
      <w:r>
        <w:rPr>
          <w:rFonts w:asciiTheme="minorHAnsi" w:hAnsiTheme="minorHAnsi"/>
          <w:sz w:val="24"/>
          <w:szCs w:val="24"/>
        </w:rPr>
        <w:t xml:space="preserve"> selection methods</w:t>
      </w:r>
      <w:r w:rsidR="00146CCF" w:rsidRPr="005D0C7B">
        <w:rPr>
          <w:rFonts w:asciiTheme="minorHAnsi" w:hAnsiTheme="minorHAnsi"/>
          <w:sz w:val="24"/>
          <w:szCs w:val="24"/>
        </w:rPr>
        <w:t xml:space="preserve">. </w:t>
      </w:r>
      <w:r w:rsidR="009F6C34" w:rsidRPr="005D0C7B">
        <w:rPr>
          <w:rFonts w:asciiTheme="minorHAnsi" w:hAnsiTheme="minorHAnsi"/>
          <w:sz w:val="24"/>
          <w:szCs w:val="24"/>
        </w:rPr>
        <w:t xml:space="preserve"> The part</w:t>
      </w:r>
      <w:r>
        <w:rPr>
          <w:rFonts w:asciiTheme="minorHAnsi" w:hAnsiTheme="minorHAnsi"/>
          <w:sz w:val="24"/>
          <w:szCs w:val="24"/>
        </w:rPr>
        <w:t>ition of the training data was</w:t>
      </w:r>
      <w:r w:rsidR="00BA378E" w:rsidRPr="005D0C7B">
        <w:rPr>
          <w:rFonts w:asciiTheme="minorHAnsi" w:hAnsiTheme="minorHAnsi"/>
          <w:sz w:val="24"/>
          <w:szCs w:val="24"/>
        </w:rPr>
        <w:t xml:space="preserve"> </w:t>
      </w:r>
      <w:r w:rsidR="009C6C5F">
        <w:rPr>
          <w:rFonts w:asciiTheme="minorHAnsi" w:hAnsiTheme="minorHAnsi"/>
          <w:sz w:val="24"/>
          <w:szCs w:val="24"/>
        </w:rPr>
        <w:t xml:space="preserve">at </w:t>
      </w:r>
      <w:r w:rsidR="00D32C38" w:rsidRPr="005D0C7B">
        <w:rPr>
          <w:rFonts w:asciiTheme="minorHAnsi" w:hAnsiTheme="minorHAnsi"/>
          <w:sz w:val="24"/>
          <w:szCs w:val="24"/>
        </w:rPr>
        <w:t xml:space="preserve">50%.  The best model thus far, using </w:t>
      </w:r>
      <w:r w:rsidR="00D32C38" w:rsidRPr="005D0C7B">
        <w:rPr>
          <w:rFonts w:asciiTheme="minorHAnsi" w:hAnsiTheme="minorHAnsi"/>
          <w:i/>
          <w:sz w:val="24"/>
          <w:szCs w:val="24"/>
        </w:rPr>
        <w:t>PROC GLM</w:t>
      </w:r>
      <w:r w:rsidR="00C31F3C">
        <w:rPr>
          <w:rFonts w:asciiTheme="minorHAnsi" w:hAnsiTheme="minorHAnsi"/>
          <w:i/>
          <w:sz w:val="24"/>
          <w:szCs w:val="24"/>
        </w:rPr>
        <w:t>SELECT</w:t>
      </w:r>
      <w:r w:rsidR="00D32C38" w:rsidRPr="005D0C7B">
        <w:rPr>
          <w:rFonts w:asciiTheme="minorHAnsi" w:hAnsiTheme="minorHAnsi"/>
          <w:i/>
          <w:sz w:val="24"/>
          <w:szCs w:val="24"/>
        </w:rPr>
        <w:t>,</w:t>
      </w:r>
      <w:r>
        <w:rPr>
          <w:rFonts w:asciiTheme="minorHAnsi" w:hAnsiTheme="minorHAnsi"/>
          <w:sz w:val="24"/>
          <w:szCs w:val="24"/>
        </w:rPr>
        <w:t xml:space="preserve"> was </w:t>
      </w:r>
      <w:r w:rsidR="009F6C34" w:rsidRPr="005D0C7B">
        <w:rPr>
          <w:rFonts w:asciiTheme="minorHAnsi" w:hAnsiTheme="minorHAnsi"/>
          <w:sz w:val="24"/>
          <w:szCs w:val="24"/>
        </w:rPr>
        <w:t>LASSO</w:t>
      </w:r>
      <w:r w:rsidR="00D32C38" w:rsidRPr="005D0C7B">
        <w:rPr>
          <w:rFonts w:asciiTheme="minorHAnsi" w:hAnsiTheme="minorHAnsi"/>
          <w:sz w:val="24"/>
          <w:szCs w:val="24"/>
        </w:rPr>
        <w:t>,</w:t>
      </w:r>
      <w:r w:rsidR="00BA378E" w:rsidRPr="005D0C7B">
        <w:rPr>
          <w:rFonts w:asciiTheme="minorHAnsi" w:hAnsiTheme="minorHAnsi"/>
          <w:sz w:val="24"/>
          <w:szCs w:val="24"/>
        </w:rPr>
        <w:t xml:space="preserve"> as shown below</w:t>
      </w:r>
      <w:r w:rsidR="00D32C38" w:rsidRPr="005D0C7B">
        <w:rPr>
          <w:rFonts w:asciiTheme="minorHAnsi" w:hAnsiTheme="minorHAnsi"/>
          <w:sz w:val="24"/>
          <w:szCs w:val="24"/>
        </w:rPr>
        <w:t>.</w:t>
      </w:r>
    </w:p>
    <w:p w14:paraId="0AC1B6B6" w14:textId="44DEAA95" w:rsidR="0017771F" w:rsidRDefault="0017771F" w:rsidP="00E9550B">
      <w:pPr>
        <w:pStyle w:val="Caption"/>
        <w:rPr>
          <w:sz w:val="22"/>
        </w:rPr>
      </w:pPr>
    </w:p>
    <w:p w14:paraId="448B0ED4" w14:textId="77777777" w:rsidR="0017771F" w:rsidRDefault="0017771F" w:rsidP="001B3C6D">
      <w:pPr>
        <w:pStyle w:val="p1"/>
        <w:rPr>
          <w:rFonts w:asciiTheme="minorHAnsi" w:hAnsiTheme="minorHAnsi"/>
          <w:sz w:val="22"/>
        </w:rPr>
      </w:pPr>
    </w:p>
    <w:p w14:paraId="25C4A306" w14:textId="18E8187F" w:rsidR="0017771F" w:rsidRDefault="00BA378E" w:rsidP="0017771F">
      <w:pPr>
        <w:pStyle w:val="p1"/>
        <w:jc w:val="center"/>
        <w:rPr>
          <w:rFonts w:asciiTheme="minorHAnsi" w:hAnsiTheme="minorHAnsi"/>
          <w:sz w:val="22"/>
        </w:rPr>
      </w:pPr>
      <w:r>
        <w:rPr>
          <w:rFonts w:asciiTheme="minorHAnsi" w:hAnsiTheme="minorHAnsi"/>
          <w:noProof/>
          <w:sz w:val="22"/>
        </w:rPr>
        <w:drawing>
          <wp:inline distT="0" distB="0" distL="0" distR="0" wp14:anchorId="1B009136" wp14:editId="0E832BA1">
            <wp:extent cx="5943600" cy="8001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0-24 at 11.55.5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345D366E" w14:textId="63BA0CB7" w:rsidR="005D5686" w:rsidRPr="005D2C00" w:rsidRDefault="003C2F01" w:rsidP="005D2C00">
      <w:pPr>
        <w:pStyle w:val="Caption"/>
        <w:jc w:val="center"/>
        <w:rPr>
          <w:sz w:val="22"/>
        </w:rPr>
      </w:pPr>
      <w:r>
        <w:t xml:space="preserve">Figure </w:t>
      </w:r>
      <w:r w:rsidR="009C6C5F">
        <w:t>5</w:t>
      </w:r>
      <w:r>
        <w:t xml:space="preserve"> - Model </w:t>
      </w:r>
      <w:r w:rsidR="00D32C38">
        <w:t>Selection Comparison u</w:t>
      </w:r>
      <w:r>
        <w:t>si</w:t>
      </w:r>
      <w:r w:rsidR="00D32C38">
        <w:t>ng p</w:t>
      </w:r>
      <w:r w:rsidR="00BA378E">
        <w:t>artition</w:t>
      </w:r>
      <w:r w:rsidR="00C31F3C">
        <w:t xml:space="preserve"> of </w:t>
      </w:r>
      <w:r>
        <w:t>Train</w:t>
      </w:r>
      <w:r w:rsidR="00C31F3C">
        <w:t>ing</w:t>
      </w:r>
      <w:r>
        <w:t xml:space="preserve"> Data</w:t>
      </w:r>
    </w:p>
    <w:p w14:paraId="2EEE1CFE" w14:textId="6036CF38" w:rsidR="005D5686" w:rsidRDefault="00D32C38" w:rsidP="003C2F01">
      <w:pPr>
        <w:pStyle w:val="Heading3"/>
        <w:rPr>
          <w:rFonts w:asciiTheme="minorHAnsi" w:hAnsiTheme="minorHAnsi"/>
        </w:rPr>
      </w:pPr>
      <w:r w:rsidRPr="005D0C7B">
        <w:rPr>
          <w:rFonts w:asciiTheme="minorHAnsi" w:hAnsiTheme="minorHAnsi"/>
        </w:rPr>
        <w:lastRenderedPageBreak/>
        <w:t>From the LASSO</w:t>
      </w:r>
      <w:r w:rsidR="00BA378E" w:rsidRPr="005D0C7B">
        <w:rPr>
          <w:rFonts w:asciiTheme="minorHAnsi" w:hAnsiTheme="minorHAnsi"/>
        </w:rPr>
        <w:t xml:space="preserve"> model, </w:t>
      </w:r>
      <w:r w:rsidR="00BA378E" w:rsidRPr="005D0C7B">
        <w:rPr>
          <w:rFonts w:asciiTheme="minorHAnsi" w:hAnsiTheme="minorHAnsi"/>
          <w:i/>
        </w:rPr>
        <w:t>PROC GLM</w:t>
      </w:r>
      <w:r w:rsidR="00BA378E" w:rsidRPr="005D0C7B">
        <w:rPr>
          <w:rFonts w:asciiTheme="minorHAnsi" w:hAnsiTheme="minorHAnsi"/>
        </w:rPr>
        <w:t xml:space="preserve"> was </w:t>
      </w:r>
      <w:r w:rsidR="005D5686">
        <w:rPr>
          <w:rFonts w:asciiTheme="minorHAnsi" w:hAnsiTheme="minorHAnsi"/>
        </w:rPr>
        <w:t>used</w:t>
      </w:r>
      <w:r w:rsidR="00F92AAE">
        <w:rPr>
          <w:rFonts w:asciiTheme="minorHAnsi" w:hAnsiTheme="minorHAnsi"/>
        </w:rPr>
        <w:t xml:space="preserve"> to further fit the model</w:t>
      </w:r>
      <w:r w:rsidR="005D5686">
        <w:rPr>
          <w:rFonts w:asciiTheme="minorHAnsi" w:hAnsiTheme="minorHAnsi"/>
        </w:rPr>
        <w:t>.  Interactions were tried but t</w:t>
      </w:r>
      <w:r w:rsidR="0071492B" w:rsidRPr="005D0C7B">
        <w:rPr>
          <w:rFonts w:asciiTheme="minorHAnsi" w:hAnsiTheme="minorHAnsi"/>
        </w:rPr>
        <w:t xml:space="preserve">he result was not sufficient </w:t>
      </w:r>
      <w:r w:rsidRPr="005D0C7B">
        <w:rPr>
          <w:rFonts w:asciiTheme="minorHAnsi" w:hAnsiTheme="minorHAnsi"/>
        </w:rPr>
        <w:t>enough</w:t>
      </w:r>
      <w:r w:rsidR="00F92AAE">
        <w:rPr>
          <w:rFonts w:asciiTheme="minorHAnsi" w:hAnsiTheme="minorHAnsi"/>
        </w:rPr>
        <w:t xml:space="preserve"> to keep them in the model</w:t>
      </w:r>
      <w:r w:rsidRPr="005D0C7B">
        <w:rPr>
          <w:rFonts w:asciiTheme="minorHAnsi" w:hAnsiTheme="minorHAnsi"/>
        </w:rPr>
        <w:t xml:space="preserve"> (</w:t>
      </w:r>
      <w:r w:rsidR="00F92AAE">
        <w:rPr>
          <w:rFonts w:asciiTheme="minorHAnsi" w:hAnsiTheme="minorHAnsi"/>
        </w:rPr>
        <w:t>Adj R</w:t>
      </w:r>
      <w:r w:rsidR="00F92AAE">
        <w:rPr>
          <w:rFonts w:asciiTheme="minorHAnsi" w:hAnsiTheme="minorHAnsi"/>
          <w:vertAlign w:val="superscript"/>
        </w:rPr>
        <w:t xml:space="preserve">2 </w:t>
      </w:r>
      <w:r w:rsidRPr="005D0C7B">
        <w:rPr>
          <w:rFonts w:asciiTheme="minorHAnsi" w:hAnsiTheme="minorHAnsi"/>
        </w:rPr>
        <w:t>.69 vs .7)</w:t>
      </w:r>
      <w:r w:rsidR="005D5686">
        <w:rPr>
          <w:rFonts w:asciiTheme="minorHAnsi" w:hAnsiTheme="minorHAnsi"/>
        </w:rPr>
        <w:t>. Interestingly, the interaction</w:t>
      </w:r>
      <w:r w:rsidR="00F92AAE">
        <w:rPr>
          <w:rFonts w:asciiTheme="minorHAnsi" w:hAnsiTheme="minorHAnsi"/>
        </w:rPr>
        <w:t>s in the</w:t>
      </w:r>
      <w:r w:rsidR="009C6C5F">
        <w:rPr>
          <w:rFonts w:asciiTheme="minorHAnsi" w:hAnsiTheme="minorHAnsi"/>
        </w:rPr>
        <w:t xml:space="preserve"> model </w:t>
      </w:r>
      <w:r w:rsidR="005D5686">
        <w:rPr>
          <w:rFonts w:asciiTheme="minorHAnsi" w:hAnsiTheme="minorHAnsi"/>
        </w:rPr>
        <w:t>degraded the</w:t>
      </w:r>
      <w:r w:rsidRPr="005D0C7B">
        <w:rPr>
          <w:rFonts w:asciiTheme="minorHAnsi" w:hAnsiTheme="minorHAnsi"/>
        </w:rPr>
        <w:t xml:space="preserve"> assumptions </w:t>
      </w:r>
      <w:r w:rsidR="005D5686">
        <w:rPr>
          <w:rFonts w:asciiTheme="minorHAnsi" w:hAnsiTheme="minorHAnsi"/>
        </w:rPr>
        <w:t xml:space="preserve">of Residual Scatter, QQplot and Histogram </w:t>
      </w:r>
      <w:r w:rsidRPr="005D0C7B">
        <w:rPr>
          <w:rFonts w:asciiTheme="minorHAnsi" w:hAnsiTheme="minorHAnsi"/>
        </w:rPr>
        <w:t xml:space="preserve">in </w:t>
      </w:r>
      <w:r w:rsidR="005D5686">
        <w:rPr>
          <w:rFonts w:asciiTheme="minorHAnsi" w:hAnsiTheme="minorHAnsi"/>
        </w:rPr>
        <w:t xml:space="preserve">the </w:t>
      </w:r>
      <w:r w:rsidRPr="005D0C7B">
        <w:rPr>
          <w:rFonts w:asciiTheme="minorHAnsi" w:hAnsiTheme="minorHAnsi"/>
        </w:rPr>
        <w:t>F</w:t>
      </w:r>
      <w:r w:rsidR="00667251">
        <w:rPr>
          <w:rFonts w:asciiTheme="minorHAnsi" w:hAnsiTheme="minorHAnsi"/>
        </w:rPr>
        <w:t xml:space="preserve">it Diagnostics </w:t>
      </w:r>
      <w:r w:rsidR="00F92AAE">
        <w:rPr>
          <w:rFonts w:asciiTheme="minorHAnsi" w:hAnsiTheme="minorHAnsi"/>
        </w:rPr>
        <w:t>outp</w:t>
      </w:r>
      <w:r w:rsidR="009C6C5F">
        <w:rPr>
          <w:rFonts w:asciiTheme="minorHAnsi" w:hAnsiTheme="minorHAnsi"/>
        </w:rPr>
        <w:t>ut as to compared to no interactions.</w:t>
      </w:r>
    </w:p>
    <w:p w14:paraId="0FB60D33" w14:textId="77777777" w:rsidR="005D5686" w:rsidRDefault="005D5686" w:rsidP="003C2F01">
      <w:pPr>
        <w:pStyle w:val="Heading3"/>
        <w:rPr>
          <w:rFonts w:asciiTheme="minorHAnsi" w:hAnsiTheme="minorHAnsi"/>
        </w:rPr>
      </w:pPr>
    </w:p>
    <w:p w14:paraId="3496081A" w14:textId="517DA2A7" w:rsidR="00C31F3C" w:rsidRPr="00C31F3C" w:rsidRDefault="00C31F3C" w:rsidP="00C31F3C">
      <w:pPr>
        <w:pStyle w:val="Heading3"/>
        <w:rPr>
          <w:rFonts w:asciiTheme="minorHAnsi" w:hAnsiTheme="minorHAnsi"/>
        </w:rPr>
      </w:pPr>
      <w:r>
        <w:rPr>
          <w:rFonts w:asciiTheme="minorHAnsi" w:hAnsiTheme="minorHAnsi"/>
        </w:rPr>
        <w:t>Below shows</w:t>
      </w:r>
      <w:r w:rsidR="0071492B" w:rsidRPr="005D0C7B">
        <w:rPr>
          <w:rFonts w:asciiTheme="minorHAnsi" w:hAnsiTheme="minorHAnsi"/>
        </w:rPr>
        <w:t xml:space="preserve"> the straight </w:t>
      </w:r>
      <w:r>
        <w:rPr>
          <w:rFonts w:asciiTheme="minorHAnsi" w:hAnsiTheme="minorHAnsi"/>
        </w:rPr>
        <w:t xml:space="preserve">LASSO </w:t>
      </w:r>
      <w:r w:rsidR="0071492B" w:rsidRPr="005D0C7B">
        <w:rPr>
          <w:rFonts w:asciiTheme="minorHAnsi" w:hAnsiTheme="minorHAnsi"/>
        </w:rPr>
        <w:t>model without interaction.</w:t>
      </w:r>
      <w:r w:rsidR="005D2C00">
        <w:rPr>
          <w:rFonts w:asciiTheme="minorHAnsi" w:hAnsiTheme="minorHAnsi"/>
        </w:rPr>
        <w:t xml:space="preserve">  While the QQplot was not ideal</w:t>
      </w:r>
      <w:r w:rsidR="00667251">
        <w:rPr>
          <w:rFonts w:asciiTheme="minorHAnsi" w:hAnsiTheme="minorHAnsi"/>
        </w:rPr>
        <w:t>, the Residual Scatter does not show any curve and deemed sufficient.  The Histogram is within normal ranges and sufficient.</w:t>
      </w:r>
      <w:r>
        <w:rPr>
          <w:rFonts w:asciiTheme="minorHAnsi" w:hAnsiTheme="minorHAnsi"/>
        </w:rPr>
        <w:t xml:space="preserve">  It is worth noting that the numerical variables were log transformed but did not make it into the model.  Those shown below are categorical variables.</w:t>
      </w:r>
    </w:p>
    <w:p w14:paraId="04EE4767" w14:textId="77777777" w:rsidR="0071492B" w:rsidRDefault="0071492B" w:rsidP="0071492B"/>
    <w:p w14:paraId="63A69F5A" w14:textId="43C85399" w:rsidR="0071492B" w:rsidRDefault="0071492B" w:rsidP="0071492B">
      <w:pPr>
        <w:jc w:val="center"/>
      </w:pPr>
      <w:r>
        <w:rPr>
          <w:noProof/>
        </w:rPr>
        <w:drawing>
          <wp:inline distT="0" distB="0" distL="0" distR="0" wp14:anchorId="773BF2B0" wp14:editId="358DFAF5">
            <wp:extent cx="3823335" cy="4159042"/>
            <wp:effectExtent l="0" t="0" r="1206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24 at 1.14.05 PM.png"/>
                    <pic:cNvPicPr/>
                  </pic:nvPicPr>
                  <pic:blipFill>
                    <a:blip r:embed="rId25">
                      <a:extLst>
                        <a:ext uri="{28A0092B-C50C-407E-A947-70E740481C1C}">
                          <a14:useLocalDpi xmlns:a14="http://schemas.microsoft.com/office/drawing/2010/main" val="0"/>
                        </a:ext>
                      </a:extLst>
                    </a:blip>
                    <a:stretch>
                      <a:fillRect/>
                    </a:stretch>
                  </pic:blipFill>
                  <pic:spPr>
                    <a:xfrm>
                      <a:off x="0" y="0"/>
                      <a:ext cx="3827273" cy="4163325"/>
                    </a:xfrm>
                    <a:prstGeom prst="rect">
                      <a:avLst/>
                    </a:prstGeom>
                  </pic:spPr>
                </pic:pic>
              </a:graphicData>
            </a:graphic>
          </wp:inline>
        </w:drawing>
      </w:r>
    </w:p>
    <w:p w14:paraId="11F28755" w14:textId="4BDAC6C4" w:rsidR="0071492B" w:rsidRDefault="0071492B" w:rsidP="0071492B">
      <w:pPr>
        <w:jc w:val="center"/>
      </w:pPr>
    </w:p>
    <w:p w14:paraId="7E6C5421" w14:textId="4892B482" w:rsidR="0071492B" w:rsidRDefault="0071492B" w:rsidP="0071492B">
      <w:pPr>
        <w:jc w:val="center"/>
      </w:pPr>
      <w:r>
        <w:rPr>
          <w:noProof/>
        </w:rPr>
        <w:lastRenderedPageBreak/>
        <w:drawing>
          <wp:inline distT="0" distB="0" distL="0" distR="0" wp14:anchorId="3F23CC79" wp14:editId="17F6C480">
            <wp:extent cx="3984288" cy="332960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24 at 1.14.20 PM.png"/>
                    <pic:cNvPicPr/>
                  </pic:nvPicPr>
                  <pic:blipFill>
                    <a:blip r:embed="rId26">
                      <a:extLst>
                        <a:ext uri="{28A0092B-C50C-407E-A947-70E740481C1C}">
                          <a14:useLocalDpi xmlns:a14="http://schemas.microsoft.com/office/drawing/2010/main" val="0"/>
                        </a:ext>
                      </a:extLst>
                    </a:blip>
                    <a:stretch>
                      <a:fillRect/>
                    </a:stretch>
                  </pic:blipFill>
                  <pic:spPr>
                    <a:xfrm>
                      <a:off x="0" y="0"/>
                      <a:ext cx="3998692" cy="3341643"/>
                    </a:xfrm>
                    <a:prstGeom prst="rect">
                      <a:avLst/>
                    </a:prstGeom>
                  </pic:spPr>
                </pic:pic>
              </a:graphicData>
            </a:graphic>
          </wp:inline>
        </w:drawing>
      </w:r>
    </w:p>
    <w:p w14:paraId="338A0EDD" w14:textId="20A53E50" w:rsidR="00A756E2" w:rsidRPr="003E1B58" w:rsidRDefault="00D32C38" w:rsidP="003E1B58">
      <w:pPr>
        <w:jc w:val="center"/>
      </w:pPr>
      <w:r>
        <w:rPr>
          <w:noProof/>
        </w:rPr>
        <w:drawing>
          <wp:inline distT="0" distB="0" distL="0" distR="0" wp14:anchorId="7E5445E5" wp14:editId="020A634C">
            <wp:extent cx="3471104" cy="2960129"/>
            <wp:effectExtent l="0" t="0" r="889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24 at 1.14.11 PM.png"/>
                    <pic:cNvPicPr/>
                  </pic:nvPicPr>
                  <pic:blipFill>
                    <a:blip r:embed="rId27">
                      <a:extLst>
                        <a:ext uri="{28A0092B-C50C-407E-A947-70E740481C1C}">
                          <a14:useLocalDpi xmlns:a14="http://schemas.microsoft.com/office/drawing/2010/main" val="0"/>
                        </a:ext>
                      </a:extLst>
                    </a:blip>
                    <a:stretch>
                      <a:fillRect/>
                    </a:stretch>
                  </pic:blipFill>
                  <pic:spPr>
                    <a:xfrm>
                      <a:off x="0" y="0"/>
                      <a:ext cx="3473716" cy="2962356"/>
                    </a:xfrm>
                    <a:prstGeom prst="rect">
                      <a:avLst/>
                    </a:prstGeom>
                  </pic:spPr>
                </pic:pic>
              </a:graphicData>
            </a:graphic>
          </wp:inline>
        </w:drawing>
      </w:r>
    </w:p>
    <w:p w14:paraId="29D7D7A4" w14:textId="59ABDC23" w:rsidR="00BA378E" w:rsidRPr="00BA378E" w:rsidRDefault="009C6C5F" w:rsidP="00BA378E">
      <w:pPr>
        <w:pStyle w:val="Caption"/>
        <w:jc w:val="center"/>
      </w:pPr>
      <w:r>
        <w:t>Figure 6</w:t>
      </w:r>
      <w:r w:rsidR="00BA378E">
        <w:t xml:space="preserve"> - Linear Regression and Fit Diagnostics fo</w:t>
      </w:r>
      <w:r w:rsidR="003E1B58">
        <w:t>r LASSO Model Se</w:t>
      </w:r>
      <w:r w:rsidR="00C31F3C">
        <w:t>lection</w:t>
      </w:r>
    </w:p>
    <w:p w14:paraId="43C40D3A" w14:textId="7CFC208B" w:rsidR="00BA378E" w:rsidRPr="00BA378E" w:rsidRDefault="00BA378E" w:rsidP="00BA378E"/>
    <w:p w14:paraId="191918AD" w14:textId="77777777" w:rsidR="00BA378E" w:rsidRDefault="00BA378E" w:rsidP="003C2F01">
      <w:pPr>
        <w:pStyle w:val="Heading3"/>
      </w:pPr>
    </w:p>
    <w:p w14:paraId="63900CE2" w14:textId="10A5CA79" w:rsidR="00D32C38" w:rsidRPr="00FB2366" w:rsidRDefault="003C2F01" w:rsidP="003C2F01">
      <w:pPr>
        <w:pStyle w:val="Heading3"/>
        <w:rPr>
          <w:rFonts w:asciiTheme="minorHAnsi" w:hAnsiTheme="minorHAnsi"/>
        </w:rPr>
      </w:pPr>
      <w:r w:rsidRPr="00FB2366">
        <w:rPr>
          <w:rFonts w:asciiTheme="minorHAnsi" w:hAnsiTheme="minorHAnsi"/>
        </w:rPr>
        <w:t xml:space="preserve">Since this is Project 2, </w:t>
      </w:r>
      <w:r w:rsidR="009C6C5F">
        <w:rPr>
          <w:rFonts w:asciiTheme="minorHAnsi" w:hAnsiTheme="minorHAnsi"/>
        </w:rPr>
        <w:t>no submission to Kaggle was done.</w:t>
      </w:r>
    </w:p>
    <w:p w14:paraId="03BF90D2" w14:textId="284B35BD" w:rsidR="003C2F01" w:rsidRPr="00FB2366" w:rsidRDefault="003C2F01" w:rsidP="003C2F01">
      <w:pPr>
        <w:pStyle w:val="Heading3"/>
        <w:rPr>
          <w:rFonts w:asciiTheme="minorHAnsi" w:hAnsiTheme="minorHAnsi"/>
        </w:rPr>
      </w:pPr>
      <w:r w:rsidRPr="00FB2366">
        <w:rPr>
          <w:rFonts w:asciiTheme="minorHAnsi" w:hAnsiTheme="minorHAnsi"/>
        </w:rPr>
        <w:t>Project 1 write up has been deleted and moved to Appendix 3.</w:t>
      </w:r>
    </w:p>
    <w:p w14:paraId="063E51C8" w14:textId="435D0077" w:rsidR="003C2F01" w:rsidRDefault="003C2F01" w:rsidP="003C2F01"/>
    <w:p w14:paraId="232FE0AD" w14:textId="7ECB0198" w:rsidR="00D91A01" w:rsidRDefault="00D91A01" w:rsidP="00D91A01">
      <w:pPr>
        <w:pStyle w:val="Heading1"/>
      </w:pPr>
      <w:r>
        <w:lastRenderedPageBreak/>
        <w:t>Parameter Interpretation (updated)</w:t>
      </w:r>
    </w:p>
    <w:p w14:paraId="45FD768F" w14:textId="65450078" w:rsidR="00693A16" w:rsidRDefault="009A7A4A" w:rsidP="00693A16">
      <w:pPr>
        <w:pStyle w:val="Heading1"/>
        <w:rPr>
          <w:noProof/>
        </w:rPr>
      </w:pPr>
      <w:r>
        <w:rPr>
          <w:noProof/>
        </w:rPr>
        <w:drawing>
          <wp:inline distT="0" distB="0" distL="0" distR="0" wp14:anchorId="2279927D" wp14:editId="3E0FE8B0">
            <wp:extent cx="5559219" cy="336344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26 at 12.26.25 PM.png"/>
                    <pic:cNvPicPr/>
                  </pic:nvPicPr>
                  <pic:blipFill>
                    <a:blip r:embed="rId28">
                      <a:extLst>
                        <a:ext uri="{28A0092B-C50C-407E-A947-70E740481C1C}">
                          <a14:useLocalDpi xmlns:a14="http://schemas.microsoft.com/office/drawing/2010/main" val="0"/>
                        </a:ext>
                      </a:extLst>
                    </a:blip>
                    <a:stretch>
                      <a:fillRect/>
                    </a:stretch>
                  </pic:blipFill>
                  <pic:spPr>
                    <a:xfrm>
                      <a:off x="0" y="0"/>
                      <a:ext cx="5572293" cy="3371356"/>
                    </a:xfrm>
                    <a:prstGeom prst="rect">
                      <a:avLst/>
                    </a:prstGeom>
                  </pic:spPr>
                </pic:pic>
              </a:graphicData>
            </a:graphic>
          </wp:inline>
        </w:drawing>
      </w:r>
      <w:r w:rsidR="00D32C38" w:rsidRPr="00D32C38">
        <w:rPr>
          <w:noProof/>
        </w:rPr>
        <w:t xml:space="preserve"> </w:t>
      </w:r>
    </w:p>
    <w:p w14:paraId="4D091FA0" w14:textId="793964CB" w:rsidR="00D91A01" w:rsidRDefault="00D91A01" w:rsidP="00D91A01">
      <w:pPr>
        <w:pStyle w:val="Caption"/>
        <w:jc w:val="center"/>
      </w:pPr>
      <w:r>
        <w:t xml:space="preserve">Figure </w:t>
      </w:r>
      <w:r w:rsidR="00D9393B">
        <w:t>7</w:t>
      </w:r>
      <w:r>
        <w:t xml:space="preserve"> - Parameter Estimates with Confidence Intervals</w:t>
      </w:r>
    </w:p>
    <w:p w14:paraId="2F929E6F" w14:textId="06AE643B" w:rsidR="003946C5" w:rsidRDefault="00774681" w:rsidP="00E067AB">
      <w:r>
        <w:t xml:space="preserve">SalePrice = </w:t>
      </w:r>
      <w:r w:rsidR="00AC0888">
        <w:t xml:space="preserve">Intercept (-42248) + </w:t>
      </w:r>
      <w:r w:rsidR="00CF5228">
        <w:t xml:space="preserve">MSSubClass (-184) + OverallQual (33841) + </w:t>
      </w:r>
      <w:r w:rsidR="00AC0888">
        <w:t>BsmtQualEx (76253) + BsmtQualGd (12741) + GarageType2Type</w:t>
      </w:r>
      <w:r w:rsidR="005D09B0">
        <w:t xml:space="preserve"> </w:t>
      </w:r>
      <w:r w:rsidR="00AC0888">
        <w:t>(39030) + GarageTypeAttchd (18941) + Garage</w:t>
      </w:r>
      <w:r w:rsidR="005D09B0">
        <w:t xml:space="preserve">TypeBuiltin (41156) </w:t>
      </w:r>
    </w:p>
    <w:p w14:paraId="7ABEE3C2" w14:textId="77777777" w:rsidR="005D09B0" w:rsidRDefault="005D09B0" w:rsidP="00E067AB"/>
    <w:p w14:paraId="1588AECF" w14:textId="1C58E44A" w:rsidR="00AC0888" w:rsidRDefault="00C5539A" w:rsidP="00E067AB">
      <w:pPr>
        <w:rPr>
          <w:rFonts w:eastAsia="Times New Roman" w:cs="Times New Roman"/>
        </w:rPr>
      </w:pPr>
      <w:r>
        <w:rPr>
          <w:rFonts w:eastAsia="Times New Roman" w:cs="Times New Roman"/>
        </w:rPr>
        <w:t>If the Sale Price was</w:t>
      </w:r>
      <w:r w:rsidR="00D32C38">
        <w:rPr>
          <w:rFonts w:eastAsia="Times New Roman" w:cs="Times New Roman"/>
        </w:rPr>
        <w:t xml:space="preserve"> $0, the prediction </w:t>
      </w:r>
      <w:r w:rsidR="005D09B0">
        <w:rPr>
          <w:rFonts w:eastAsia="Times New Roman" w:cs="Times New Roman"/>
        </w:rPr>
        <w:t xml:space="preserve">for the cost of the house would be - </w:t>
      </w:r>
      <w:r w:rsidR="00D32C38">
        <w:rPr>
          <w:rFonts w:eastAsia="Times New Roman" w:cs="Times New Roman"/>
        </w:rPr>
        <w:t>$42,248.</w:t>
      </w:r>
    </w:p>
    <w:p w14:paraId="6B25271E" w14:textId="05BF508D" w:rsidR="00D32C38" w:rsidRDefault="00D32C38" w:rsidP="00E067AB">
      <w:pPr>
        <w:rPr>
          <w:rFonts w:eastAsia="Times New Roman" w:cs="Times New Roman"/>
        </w:rPr>
      </w:pPr>
      <w:r>
        <w:rPr>
          <w:rFonts w:eastAsia="Times New Roman" w:cs="Times New Roman"/>
        </w:rPr>
        <w:t>For every extra $1 in Sale Price</w:t>
      </w:r>
      <w:r w:rsidR="005D0C7B">
        <w:rPr>
          <w:rFonts w:eastAsia="Times New Roman" w:cs="Times New Roman"/>
        </w:rPr>
        <w:t xml:space="preserve">, the predicted sales price decreases by $8,951: </w:t>
      </w:r>
    </w:p>
    <w:p w14:paraId="79237C8C" w14:textId="544E4B5A" w:rsidR="005D0C7B" w:rsidRDefault="005D0C7B" w:rsidP="00E067AB">
      <w:pPr>
        <w:rPr>
          <w:rFonts w:eastAsia="Times New Roman" w:cs="Times New Roman"/>
        </w:rPr>
      </w:pPr>
      <w:r>
        <w:rPr>
          <w:rFonts w:eastAsia="Times New Roman" w:cs="Times New Roman"/>
        </w:rPr>
        <w:tab/>
        <w:t>Intercept -$42,248</w:t>
      </w:r>
    </w:p>
    <w:p w14:paraId="2BC18CB8" w14:textId="3C13224C" w:rsidR="00D32C38" w:rsidRDefault="00D32C38" w:rsidP="00E067AB">
      <w:pPr>
        <w:rPr>
          <w:rFonts w:eastAsia="Times New Roman" w:cs="Times New Roman"/>
        </w:rPr>
      </w:pPr>
      <w:r>
        <w:rPr>
          <w:rFonts w:eastAsia="Times New Roman" w:cs="Times New Roman"/>
        </w:rPr>
        <w:tab/>
        <w:t>Decrease by $184 for MSSubClass</w:t>
      </w:r>
      <w:r w:rsidR="00D91A01">
        <w:rPr>
          <w:rFonts w:eastAsia="Times New Roman" w:cs="Times New Roman"/>
        </w:rPr>
        <w:t xml:space="preserve"> [CI -239, -128]</w:t>
      </w:r>
    </w:p>
    <w:p w14:paraId="5205A3B5" w14:textId="4517999F" w:rsidR="005D09B0" w:rsidRPr="005D0C7B" w:rsidRDefault="00D32C38" w:rsidP="00E067AB">
      <w:pPr>
        <w:rPr>
          <w:rFonts w:eastAsia="Times New Roman" w:cs="Times New Roman"/>
        </w:rPr>
      </w:pPr>
      <w:r>
        <w:rPr>
          <w:rFonts w:eastAsia="Times New Roman" w:cs="Times New Roman"/>
        </w:rPr>
        <w:tab/>
        <w:t>Increase by $33,841 for OverallQual</w:t>
      </w:r>
      <w:r w:rsidR="00D91A01">
        <w:rPr>
          <w:rFonts w:eastAsia="Times New Roman" w:cs="Times New Roman"/>
        </w:rPr>
        <w:t xml:space="preserve"> [CI 31468, 36215]</w:t>
      </w:r>
    </w:p>
    <w:p w14:paraId="079F36BE" w14:textId="7D357915" w:rsidR="005D09B0" w:rsidRDefault="005D0C7B" w:rsidP="00E067AB">
      <w:pPr>
        <w:rPr>
          <w:rFonts w:eastAsia="Times New Roman" w:cs="Times New Roman"/>
        </w:rPr>
      </w:pPr>
      <w:r>
        <w:tab/>
      </w:r>
    </w:p>
    <w:p w14:paraId="2DBE3D52" w14:textId="49A36CF8" w:rsidR="005D09B0" w:rsidRDefault="005D09B0" w:rsidP="00E067AB">
      <w:pPr>
        <w:rPr>
          <w:rFonts w:eastAsia="Times New Roman" w:cs="Times New Roman"/>
        </w:rPr>
      </w:pPr>
      <w:r>
        <w:rPr>
          <w:rFonts w:eastAsia="Times New Roman" w:cs="Times New Roman"/>
        </w:rPr>
        <w:t>If the home had the following features, every extra $1 in Sale</w:t>
      </w:r>
      <w:r w:rsidR="00C31F3C">
        <w:rPr>
          <w:rFonts w:eastAsia="Times New Roman" w:cs="Times New Roman"/>
        </w:rPr>
        <w:t xml:space="preserve"> Price was</w:t>
      </w:r>
      <w:r w:rsidR="005D0C7B">
        <w:rPr>
          <w:rFonts w:eastAsia="Times New Roman" w:cs="Times New Roman"/>
        </w:rPr>
        <w:t xml:space="preserve"> predicted to be impacted in the following way:</w:t>
      </w:r>
    </w:p>
    <w:p w14:paraId="6438AAF2" w14:textId="356D44B3" w:rsidR="005D09B0" w:rsidRDefault="005D09B0" w:rsidP="00E067AB">
      <w:pPr>
        <w:rPr>
          <w:rFonts w:eastAsia="Times New Roman" w:cs="Times New Roman"/>
        </w:rPr>
      </w:pPr>
      <w:r>
        <w:rPr>
          <w:rFonts w:eastAsia="Times New Roman" w:cs="Times New Roman"/>
        </w:rPr>
        <w:tab/>
        <w:t>Increase by $76,253 for BsmtQualEx – Basement Quality Excellent</w:t>
      </w:r>
      <w:r w:rsidR="00D91A01">
        <w:rPr>
          <w:rFonts w:eastAsia="Times New Roman" w:cs="Times New Roman"/>
        </w:rPr>
        <w:t xml:space="preserve"> [CI 65300, 87205]</w:t>
      </w:r>
    </w:p>
    <w:p w14:paraId="0E7532F3" w14:textId="3BF15BFF" w:rsidR="005D09B0" w:rsidRDefault="005D09B0" w:rsidP="00E067AB">
      <w:pPr>
        <w:rPr>
          <w:rFonts w:eastAsia="Times New Roman" w:cs="Times New Roman"/>
        </w:rPr>
      </w:pPr>
      <w:r>
        <w:rPr>
          <w:rFonts w:eastAsia="Times New Roman" w:cs="Times New Roman"/>
        </w:rPr>
        <w:tab/>
        <w:t>Increase by $12,741 for BsmtQualGd – Basement Quality Good</w:t>
      </w:r>
      <w:r w:rsidR="00D91A01">
        <w:rPr>
          <w:rFonts w:eastAsia="Times New Roman" w:cs="Times New Roman"/>
        </w:rPr>
        <w:t xml:space="preserve"> [CI 6751, 18730]</w:t>
      </w:r>
    </w:p>
    <w:p w14:paraId="32F2A784" w14:textId="35631EBA" w:rsidR="005D09B0" w:rsidRDefault="005D09B0" w:rsidP="00E067AB">
      <w:pPr>
        <w:rPr>
          <w:rFonts w:eastAsia="Times New Roman" w:cs="Times New Roman"/>
        </w:rPr>
      </w:pPr>
      <w:r>
        <w:rPr>
          <w:rFonts w:eastAsia="Times New Roman" w:cs="Times New Roman"/>
        </w:rPr>
        <w:tab/>
        <w:t>Increase by $39,030 for GarageType2Type – assume 2 car garage</w:t>
      </w:r>
      <w:r w:rsidR="00D91A01">
        <w:rPr>
          <w:rFonts w:eastAsia="Times New Roman" w:cs="Times New Roman"/>
        </w:rPr>
        <w:t xml:space="preserve"> [CI 2397, 75662]</w:t>
      </w:r>
    </w:p>
    <w:p w14:paraId="089856D0" w14:textId="6AC24CB5" w:rsidR="005D09B0" w:rsidRDefault="005D09B0" w:rsidP="00E067AB">
      <w:pPr>
        <w:rPr>
          <w:rFonts w:eastAsia="Times New Roman" w:cs="Times New Roman"/>
        </w:rPr>
      </w:pPr>
      <w:r>
        <w:rPr>
          <w:rFonts w:eastAsia="Times New Roman" w:cs="Times New Roman"/>
        </w:rPr>
        <w:tab/>
        <w:t>Increase by $18,941 for GarageTypeAttchd – Attached garage</w:t>
      </w:r>
      <w:r w:rsidR="00D91A01">
        <w:rPr>
          <w:rFonts w:eastAsia="Times New Roman" w:cs="Times New Roman"/>
        </w:rPr>
        <w:t xml:space="preserve"> [CI 8112, 29770]</w:t>
      </w:r>
    </w:p>
    <w:p w14:paraId="3BD8F173" w14:textId="71E2ADC2" w:rsidR="005D09B0" w:rsidRDefault="005D09B0" w:rsidP="00E067AB">
      <w:pPr>
        <w:rPr>
          <w:rFonts w:eastAsia="Times New Roman" w:cs="Times New Roman"/>
        </w:rPr>
      </w:pPr>
      <w:r>
        <w:rPr>
          <w:rFonts w:eastAsia="Times New Roman" w:cs="Times New Roman"/>
        </w:rPr>
        <w:tab/>
        <w:t>Increase by $41,156 for GarageTypeBuiltin</w:t>
      </w:r>
      <w:r>
        <w:rPr>
          <w:rFonts w:eastAsia="Times New Roman" w:cs="Times New Roman"/>
        </w:rPr>
        <w:tab/>
        <w:t>-- Built in garage</w:t>
      </w:r>
      <w:r w:rsidR="00D91A01">
        <w:rPr>
          <w:rFonts w:eastAsia="Times New Roman" w:cs="Times New Roman"/>
        </w:rPr>
        <w:t xml:space="preserve"> [CI 26919, 55393]</w:t>
      </w:r>
    </w:p>
    <w:p w14:paraId="291E89A7" w14:textId="77777777" w:rsidR="00433735" w:rsidRDefault="00433735" w:rsidP="00E067AB">
      <w:pPr>
        <w:rPr>
          <w:rFonts w:eastAsia="Times New Roman" w:cs="Times New Roman"/>
        </w:rPr>
      </w:pPr>
    </w:p>
    <w:p w14:paraId="7339A432" w14:textId="0CAD0A49" w:rsidR="00667251" w:rsidRDefault="00667251" w:rsidP="00622162">
      <w:r>
        <w:t>Since none of the log variables made it to the final model, no back transformation was done.</w:t>
      </w:r>
    </w:p>
    <w:p w14:paraId="75637F49" w14:textId="77777777" w:rsidR="00C31F3C" w:rsidRPr="00622162" w:rsidRDefault="00C31F3C" w:rsidP="00622162"/>
    <w:p w14:paraId="71D6FCF8" w14:textId="3CE77A06" w:rsidR="005D0C7B" w:rsidRDefault="005D0C7B" w:rsidP="005D0C7B">
      <w:pPr>
        <w:pStyle w:val="Heading1"/>
        <w:rPr>
          <w:rFonts w:eastAsia="Times New Roman"/>
        </w:rPr>
      </w:pPr>
      <w:r>
        <w:rPr>
          <w:rFonts w:eastAsia="Times New Roman"/>
        </w:rPr>
        <w:t>Conclusion</w:t>
      </w:r>
      <w:r w:rsidR="00FB2366">
        <w:rPr>
          <w:rFonts w:eastAsia="Times New Roman"/>
        </w:rPr>
        <w:t xml:space="preserve"> (updated)</w:t>
      </w:r>
    </w:p>
    <w:p w14:paraId="3FA6E32F" w14:textId="62753FAE" w:rsidR="00DB2DB4" w:rsidRDefault="00DB2DB4" w:rsidP="00C31F3C">
      <w:r>
        <w:t>The intercept of the Sale Price at -42248 is an unrealistic starting home price.  The potential of features adding and subtracti</w:t>
      </w:r>
      <w:r w:rsidR="00C31F3C">
        <w:t xml:space="preserve">ng to the overall Sale Price could be realistic, but still does not seem appropriate or good enough. </w:t>
      </w:r>
      <w:r>
        <w:t xml:space="preserve"> </w:t>
      </w:r>
      <w:r w:rsidR="00667251">
        <w:t>The coefficient of variation is relatively small at 24.</w:t>
      </w:r>
      <w:r w:rsidR="00FB2366">
        <w:t>34.</w:t>
      </w:r>
      <w:r w:rsidR="00667251">
        <w:t xml:space="preserve">  </w:t>
      </w:r>
      <w:r>
        <w:t>The LASSO based model clearly has more linearity than previous attempts.</w:t>
      </w:r>
    </w:p>
    <w:p w14:paraId="035E8CCC" w14:textId="77777777" w:rsidR="00C31F3C" w:rsidRDefault="00C31F3C" w:rsidP="00460BCA">
      <w:pPr>
        <w:pStyle w:val="Heading1"/>
      </w:pPr>
    </w:p>
    <w:p w14:paraId="15727B8F" w14:textId="77777777" w:rsidR="00460BCA" w:rsidRDefault="00460BCA" w:rsidP="00460BCA">
      <w:pPr>
        <w:pStyle w:val="Heading1"/>
      </w:pPr>
      <w:r>
        <w:t>Principal Component Analysis</w:t>
      </w:r>
    </w:p>
    <w:p w14:paraId="42ADA320" w14:textId="77777777" w:rsidR="00133006" w:rsidRPr="00133006" w:rsidRDefault="00133006" w:rsidP="00C5496F">
      <w:pPr>
        <w:rPr>
          <w:color w:val="70AD47" w:themeColor="accent6"/>
        </w:rPr>
      </w:pPr>
    </w:p>
    <w:p w14:paraId="63FACA21" w14:textId="785DBE14" w:rsidR="00460BCA" w:rsidRDefault="00460BCA" w:rsidP="00460BCA">
      <w:r>
        <w:t xml:space="preserve">Principal Component Analysis (PCA) </w:t>
      </w:r>
      <w:r w:rsidR="00C06E5D">
        <w:t>was</w:t>
      </w:r>
      <w:r>
        <w:t xml:space="preserve"> used to select the optimum </w:t>
      </w:r>
      <w:r w:rsidR="004C24F2">
        <w:t>non-</w:t>
      </w:r>
      <w:r w:rsidR="00E66A2E">
        <w:t xml:space="preserve">correlated </w:t>
      </w:r>
      <w:r>
        <w:t xml:space="preserve">model. </w:t>
      </w:r>
      <w:r w:rsidR="00C06E5D">
        <w:t xml:space="preserve"> Standardization was used in the PCA to select the mo</w:t>
      </w:r>
      <w:r w:rsidR="00C31F3C">
        <w:t xml:space="preserve">del “because no one variable was more important; and </w:t>
      </w:r>
      <w:r w:rsidR="00C06E5D">
        <w:t>did not want standard deviation (variance) to determine which variables are placed first.”</w:t>
      </w:r>
      <w:r w:rsidR="00C06E5D">
        <w:rPr>
          <w:rStyle w:val="FootnoteReference"/>
        </w:rPr>
        <w:footnoteReference w:id="2"/>
      </w:r>
    </w:p>
    <w:p w14:paraId="57E91BD6" w14:textId="77777777" w:rsidR="00E66A2E" w:rsidRDefault="00E66A2E" w:rsidP="00C0220B">
      <w:pPr>
        <w:pStyle w:val="p1"/>
        <w:rPr>
          <w:rFonts w:asciiTheme="minorHAnsi" w:hAnsiTheme="minorHAnsi"/>
          <w:sz w:val="24"/>
          <w:szCs w:val="24"/>
        </w:rPr>
      </w:pPr>
    </w:p>
    <w:p w14:paraId="684551CB" w14:textId="77777777" w:rsidR="00C0220B" w:rsidRPr="00E25C51" w:rsidRDefault="00C0220B" w:rsidP="00C0220B">
      <w:pPr>
        <w:pStyle w:val="p1"/>
        <w:rPr>
          <w:rFonts w:asciiTheme="minorHAnsi" w:hAnsiTheme="minorHAnsi"/>
          <w:sz w:val="24"/>
          <w:szCs w:val="24"/>
        </w:rPr>
      </w:pPr>
      <w:r w:rsidRPr="00E25C51">
        <w:rPr>
          <w:rFonts w:asciiTheme="minorHAnsi" w:hAnsiTheme="minorHAnsi"/>
          <w:sz w:val="24"/>
          <w:szCs w:val="24"/>
        </w:rPr>
        <w:t>Numeric variables submitted into the Principal Component Analysis are as follows:</w:t>
      </w:r>
    </w:p>
    <w:p w14:paraId="465FD008" w14:textId="77777777" w:rsidR="00C0220B" w:rsidRDefault="00C0220B" w:rsidP="00C0220B">
      <w:pPr>
        <w:pStyle w:val="p1"/>
        <w:rPr>
          <w:rFonts w:asciiTheme="minorHAnsi" w:hAnsiTheme="minorHAnsi"/>
          <w:sz w:val="22"/>
        </w:rPr>
      </w:pPr>
    </w:p>
    <w:tbl>
      <w:tblPr>
        <w:tblW w:w="7724" w:type="dxa"/>
        <w:tblInd w:w="612" w:type="dxa"/>
        <w:tblLook w:val="04A0" w:firstRow="1" w:lastRow="0" w:firstColumn="1" w:lastColumn="0" w:noHBand="0" w:noVBand="1"/>
      </w:tblPr>
      <w:tblGrid>
        <w:gridCol w:w="1824"/>
        <w:gridCol w:w="2000"/>
        <w:gridCol w:w="2040"/>
        <w:gridCol w:w="1860"/>
      </w:tblGrid>
      <w:tr w:rsidR="00C0220B" w:rsidRPr="00757962" w14:paraId="680B281A" w14:textId="77777777" w:rsidTr="00DB2DB4">
        <w:trPr>
          <w:trHeight w:val="320"/>
        </w:trPr>
        <w:tc>
          <w:tcPr>
            <w:tcW w:w="1824" w:type="dxa"/>
            <w:tcBorders>
              <w:top w:val="nil"/>
              <w:left w:val="nil"/>
              <w:bottom w:val="nil"/>
              <w:right w:val="nil"/>
            </w:tcBorders>
            <w:shd w:val="clear" w:color="auto" w:fill="auto"/>
            <w:noWrap/>
            <w:vAlign w:val="bottom"/>
            <w:hideMark/>
          </w:tcPr>
          <w:p w14:paraId="64BCA35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MSSubClass </w:t>
            </w:r>
          </w:p>
        </w:tc>
        <w:tc>
          <w:tcPr>
            <w:tcW w:w="2000" w:type="dxa"/>
            <w:tcBorders>
              <w:top w:val="nil"/>
              <w:left w:val="nil"/>
              <w:bottom w:val="nil"/>
              <w:right w:val="nil"/>
            </w:tcBorders>
            <w:shd w:val="clear" w:color="auto" w:fill="auto"/>
            <w:noWrap/>
            <w:vAlign w:val="bottom"/>
            <w:hideMark/>
          </w:tcPr>
          <w:p w14:paraId="33D311AE"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logLotFrontage </w:t>
            </w:r>
          </w:p>
        </w:tc>
        <w:tc>
          <w:tcPr>
            <w:tcW w:w="2040" w:type="dxa"/>
            <w:tcBorders>
              <w:top w:val="nil"/>
              <w:left w:val="nil"/>
              <w:bottom w:val="nil"/>
              <w:right w:val="nil"/>
            </w:tcBorders>
            <w:shd w:val="clear" w:color="auto" w:fill="auto"/>
            <w:noWrap/>
            <w:vAlign w:val="bottom"/>
            <w:hideMark/>
          </w:tcPr>
          <w:p w14:paraId="435A083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logLotArea </w:t>
            </w:r>
          </w:p>
        </w:tc>
        <w:tc>
          <w:tcPr>
            <w:tcW w:w="1860" w:type="dxa"/>
            <w:tcBorders>
              <w:top w:val="nil"/>
              <w:left w:val="nil"/>
              <w:bottom w:val="nil"/>
              <w:right w:val="nil"/>
            </w:tcBorders>
            <w:shd w:val="clear" w:color="auto" w:fill="auto"/>
            <w:noWrap/>
            <w:vAlign w:val="bottom"/>
            <w:hideMark/>
          </w:tcPr>
          <w:p w14:paraId="6FFA152C"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OverallQual</w:t>
            </w:r>
          </w:p>
        </w:tc>
      </w:tr>
      <w:tr w:rsidR="00C0220B" w:rsidRPr="00757962" w14:paraId="07EC6725" w14:textId="77777777" w:rsidTr="00DB2DB4">
        <w:trPr>
          <w:trHeight w:val="320"/>
        </w:trPr>
        <w:tc>
          <w:tcPr>
            <w:tcW w:w="1824" w:type="dxa"/>
            <w:tcBorders>
              <w:top w:val="nil"/>
              <w:left w:val="nil"/>
              <w:bottom w:val="nil"/>
              <w:right w:val="nil"/>
            </w:tcBorders>
            <w:shd w:val="clear" w:color="auto" w:fill="auto"/>
            <w:noWrap/>
            <w:vAlign w:val="bottom"/>
            <w:hideMark/>
          </w:tcPr>
          <w:p w14:paraId="0F0E55A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 OverallCond </w:t>
            </w:r>
          </w:p>
        </w:tc>
        <w:tc>
          <w:tcPr>
            <w:tcW w:w="2000" w:type="dxa"/>
            <w:tcBorders>
              <w:top w:val="nil"/>
              <w:left w:val="nil"/>
              <w:bottom w:val="nil"/>
              <w:right w:val="nil"/>
            </w:tcBorders>
            <w:shd w:val="clear" w:color="auto" w:fill="auto"/>
            <w:noWrap/>
            <w:vAlign w:val="bottom"/>
            <w:hideMark/>
          </w:tcPr>
          <w:p w14:paraId="33F9745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logYearBuilt</w:t>
            </w:r>
          </w:p>
        </w:tc>
        <w:tc>
          <w:tcPr>
            <w:tcW w:w="2040" w:type="dxa"/>
            <w:tcBorders>
              <w:top w:val="nil"/>
              <w:left w:val="nil"/>
              <w:bottom w:val="nil"/>
              <w:right w:val="nil"/>
            </w:tcBorders>
            <w:shd w:val="clear" w:color="auto" w:fill="auto"/>
            <w:noWrap/>
            <w:vAlign w:val="bottom"/>
            <w:hideMark/>
          </w:tcPr>
          <w:p w14:paraId="03F1D53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logYearRemodAdd </w:t>
            </w:r>
          </w:p>
        </w:tc>
        <w:tc>
          <w:tcPr>
            <w:tcW w:w="1860" w:type="dxa"/>
            <w:tcBorders>
              <w:top w:val="nil"/>
              <w:left w:val="nil"/>
              <w:bottom w:val="nil"/>
              <w:right w:val="nil"/>
            </w:tcBorders>
            <w:shd w:val="clear" w:color="auto" w:fill="auto"/>
            <w:noWrap/>
            <w:vAlign w:val="bottom"/>
            <w:hideMark/>
          </w:tcPr>
          <w:p w14:paraId="6F8CCEF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logMasVnrArea</w:t>
            </w:r>
          </w:p>
        </w:tc>
      </w:tr>
      <w:tr w:rsidR="00C0220B" w:rsidRPr="00757962" w14:paraId="35C7ADF8" w14:textId="77777777" w:rsidTr="00DB2DB4">
        <w:trPr>
          <w:trHeight w:val="320"/>
        </w:trPr>
        <w:tc>
          <w:tcPr>
            <w:tcW w:w="1824" w:type="dxa"/>
            <w:tcBorders>
              <w:top w:val="nil"/>
              <w:left w:val="nil"/>
              <w:bottom w:val="nil"/>
              <w:right w:val="nil"/>
            </w:tcBorders>
            <w:shd w:val="clear" w:color="auto" w:fill="auto"/>
            <w:noWrap/>
            <w:vAlign w:val="bottom"/>
            <w:hideMark/>
          </w:tcPr>
          <w:p w14:paraId="133DBDB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logBsmtFinSF1 </w:t>
            </w:r>
          </w:p>
        </w:tc>
        <w:tc>
          <w:tcPr>
            <w:tcW w:w="2000" w:type="dxa"/>
            <w:tcBorders>
              <w:top w:val="nil"/>
              <w:left w:val="nil"/>
              <w:bottom w:val="nil"/>
              <w:right w:val="nil"/>
            </w:tcBorders>
            <w:shd w:val="clear" w:color="auto" w:fill="auto"/>
            <w:noWrap/>
            <w:vAlign w:val="bottom"/>
            <w:hideMark/>
          </w:tcPr>
          <w:p w14:paraId="42A34BE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logBsmtFinSF2</w:t>
            </w:r>
          </w:p>
        </w:tc>
        <w:tc>
          <w:tcPr>
            <w:tcW w:w="2040" w:type="dxa"/>
            <w:tcBorders>
              <w:top w:val="nil"/>
              <w:left w:val="nil"/>
              <w:bottom w:val="nil"/>
              <w:right w:val="nil"/>
            </w:tcBorders>
            <w:shd w:val="clear" w:color="auto" w:fill="auto"/>
            <w:noWrap/>
            <w:vAlign w:val="bottom"/>
            <w:hideMark/>
          </w:tcPr>
          <w:p w14:paraId="0DA3A88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logBsmtUnfSF</w:t>
            </w:r>
          </w:p>
        </w:tc>
        <w:tc>
          <w:tcPr>
            <w:tcW w:w="1860" w:type="dxa"/>
            <w:tcBorders>
              <w:top w:val="nil"/>
              <w:left w:val="nil"/>
              <w:bottom w:val="nil"/>
              <w:right w:val="nil"/>
            </w:tcBorders>
            <w:shd w:val="clear" w:color="auto" w:fill="auto"/>
            <w:noWrap/>
            <w:vAlign w:val="bottom"/>
            <w:hideMark/>
          </w:tcPr>
          <w:p w14:paraId="5A84DAB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logTotalBsmtSF </w:t>
            </w:r>
          </w:p>
        </w:tc>
      </w:tr>
      <w:tr w:rsidR="00C0220B" w:rsidRPr="00757962" w14:paraId="3B21B201" w14:textId="77777777" w:rsidTr="00DB2DB4">
        <w:trPr>
          <w:trHeight w:val="320"/>
        </w:trPr>
        <w:tc>
          <w:tcPr>
            <w:tcW w:w="1824" w:type="dxa"/>
            <w:tcBorders>
              <w:top w:val="nil"/>
              <w:left w:val="nil"/>
              <w:bottom w:val="nil"/>
              <w:right w:val="nil"/>
            </w:tcBorders>
            <w:shd w:val="clear" w:color="auto" w:fill="auto"/>
            <w:noWrap/>
            <w:vAlign w:val="bottom"/>
            <w:hideMark/>
          </w:tcPr>
          <w:p w14:paraId="4869D6D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logX1stFlrSF </w:t>
            </w:r>
          </w:p>
        </w:tc>
        <w:tc>
          <w:tcPr>
            <w:tcW w:w="2000" w:type="dxa"/>
            <w:tcBorders>
              <w:top w:val="nil"/>
              <w:left w:val="nil"/>
              <w:bottom w:val="nil"/>
              <w:right w:val="nil"/>
            </w:tcBorders>
            <w:shd w:val="clear" w:color="auto" w:fill="auto"/>
            <w:noWrap/>
            <w:vAlign w:val="bottom"/>
            <w:hideMark/>
          </w:tcPr>
          <w:p w14:paraId="1F64B8F9"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logX2ndFlrSF</w:t>
            </w:r>
          </w:p>
        </w:tc>
        <w:tc>
          <w:tcPr>
            <w:tcW w:w="2040" w:type="dxa"/>
            <w:tcBorders>
              <w:top w:val="nil"/>
              <w:left w:val="nil"/>
              <w:bottom w:val="nil"/>
              <w:right w:val="nil"/>
            </w:tcBorders>
            <w:shd w:val="clear" w:color="auto" w:fill="auto"/>
            <w:noWrap/>
            <w:vAlign w:val="bottom"/>
            <w:hideMark/>
          </w:tcPr>
          <w:p w14:paraId="7618F66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logLowQualFinSF </w:t>
            </w:r>
          </w:p>
        </w:tc>
        <w:tc>
          <w:tcPr>
            <w:tcW w:w="1860" w:type="dxa"/>
            <w:tcBorders>
              <w:top w:val="nil"/>
              <w:left w:val="nil"/>
              <w:bottom w:val="nil"/>
              <w:right w:val="nil"/>
            </w:tcBorders>
            <w:shd w:val="clear" w:color="auto" w:fill="auto"/>
            <w:noWrap/>
            <w:vAlign w:val="bottom"/>
            <w:hideMark/>
          </w:tcPr>
          <w:p w14:paraId="36B0E3D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logGrLivArea </w:t>
            </w:r>
          </w:p>
        </w:tc>
      </w:tr>
      <w:tr w:rsidR="00C0220B" w:rsidRPr="00757962" w14:paraId="3D5CADD9" w14:textId="77777777" w:rsidTr="00DB2DB4">
        <w:trPr>
          <w:trHeight w:val="320"/>
        </w:trPr>
        <w:tc>
          <w:tcPr>
            <w:tcW w:w="1824" w:type="dxa"/>
            <w:tcBorders>
              <w:top w:val="nil"/>
              <w:left w:val="nil"/>
              <w:bottom w:val="nil"/>
              <w:right w:val="nil"/>
            </w:tcBorders>
            <w:shd w:val="clear" w:color="auto" w:fill="auto"/>
            <w:noWrap/>
            <w:vAlign w:val="bottom"/>
            <w:hideMark/>
          </w:tcPr>
          <w:p w14:paraId="16B6B6B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logBsmtFullBath</w:t>
            </w:r>
          </w:p>
        </w:tc>
        <w:tc>
          <w:tcPr>
            <w:tcW w:w="2000" w:type="dxa"/>
            <w:tcBorders>
              <w:top w:val="nil"/>
              <w:left w:val="nil"/>
              <w:bottom w:val="nil"/>
              <w:right w:val="nil"/>
            </w:tcBorders>
            <w:shd w:val="clear" w:color="auto" w:fill="auto"/>
            <w:noWrap/>
            <w:vAlign w:val="bottom"/>
            <w:hideMark/>
          </w:tcPr>
          <w:p w14:paraId="7A8C68F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BsmtHalfBath </w:t>
            </w:r>
          </w:p>
        </w:tc>
        <w:tc>
          <w:tcPr>
            <w:tcW w:w="2040" w:type="dxa"/>
            <w:tcBorders>
              <w:top w:val="nil"/>
              <w:left w:val="nil"/>
              <w:bottom w:val="nil"/>
              <w:right w:val="nil"/>
            </w:tcBorders>
            <w:shd w:val="clear" w:color="auto" w:fill="auto"/>
            <w:noWrap/>
            <w:vAlign w:val="bottom"/>
            <w:hideMark/>
          </w:tcPr>
          <w:p w14:paraId="77A3A77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FullBath </w:t>
            </w:r>
          </w:p>
        </w:tc>
        <w:tc>
          <w:tcPr>
            <w:tcW w:w="1860" w:type="dxa"/>
            <w:tcBorders>
              <w:top w:val="nil"/>
              <w:left w:val="nil"/>
              <w:bottom w:val="nil"/>
              <w:right w:val="nil"/>
            </w:tcBorders>
            <w:shd w:val="clear" w:color="auto" w:fill="auto"/>
            <w:noWrap/>
            <w:vAlign w:val="bottom"/>
            <w:hideMark/>
          </w:tcPr>
          <w:p w14:paraId="5C5B807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HalfBath </w:t>
            </w:r>
          </w:p>
        </w:tc>
      </w:tr>
      <w:tr w:rsidR="00C0220B" w:rsidRPr="00757962" w14:paraId="7262F670" w14:textId="77777777" w:rsidTr="00DB2DB4">
        <w:trPr>
          <w:trHeight w:val="320"/>
        </w:trPr>
        <w:tc>
          <w:tcPr>
            <w:tcW w:w="1824" w:type="dxa"/>
            <w:tcBorders>
              <w:top w:val="nil"/>
              <w:left w:val="nil"/>
              <w:bottom w:val="nil"/>
              <w:right w:val="nil"/>
            </w:tcBorders>
            <w:shd w:val="clear" w:color="auto" w:fill="auto"/>
            <w:noWrap/>
            <w:vAlign w:val="bottom"/>
            <w:hideMark/>
          </w:tcPr>
          <w:p w14:paraId="27863C65"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BedroomAbvGr</w:t>
            </w:r>
          </w:p>
        </w:tc>
        <w:tc>
          <w:tcPr>
            <w:tcW w:w="2000" w:type="dxa"/>
            <w:tcBorders>
              <w:top w:val="nil"/>
              <w:left w:val="nil"/>
              <w:bottom w:val="nil"/>
              <w:right w:val="nil"/>
            </w:tcBorders>
            <w:shd w:val="clear" w:color="auto" w:fill="auto"/>
            <w:noWrap/>
            <w:vAlign w:val="bottom"/>
            <w:hideMark/>
          </w:tcPr>
          <w:p w14:paraId="63C7AB02"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KitchenAbvGr </w:t>
            </w:r>
          </w:p>
        </w:tc>
        <w:tc>
          <w:tcPr>
            <w:tcW w:w="2040" w:type="dxa"/>
            <w:tcBorders>
              <w:top w:val="nil"/>
              <w:left w:val="nil"/>
              <w:bottom w:val="nil"/>
              <w:right w:val="nil"/>
            </w:tcBorders>
            <w:shd w:val="clear" w:color="auto" w:fill="auto"/>
            <w:noWrap/>
            <w:vAlign w:val="bottom"/>
            <w:hideMark/>
          </w:tcPr>
          <w:p w14:paraId="7DF84E0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TotRmsAbvGrd </w:t>
            </w:r>
          </w:p>
        </w:tc>
        <w:tc>
          <w:tcPr>
            <w:tcW w:w="1860" w:type="dxa"/>
            <w:tcBorders>
              <w:top w:val="nil"/>
              <w:left w:val="nil"/>
              <w:bottom w:val="nil"/>
              <w:right w:val="nil"/>
            </w:tcBorders>
            <w:shd w:val="clear" w:color="auto" w:fill="auto"/>
            <w:noWrap/>
            <w:vAlign w:val="bottom"/>
            <w:hideMark/>
          </w:tcPr>
          <w:p w14:paraId="39D66EBC"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Fireplaces </w:t>
            </w:r>
          </w:p>
        </w:tc>
      </w:tr>
      <w:tr w:rsidR="00C0220B" w:rsidRPr="00757962" w14:paraId="3F2FD8EC" w14:textId="77777777" w:rsidTr="00DB2DB4">
        <w:trPr>
          <w:trHeight w:val="320"/>
        </w:trPr>
        <w:tc>
          <w:tcPr>
            <w:tcW w:w="1824" w:type="dxa"/>
            <w:tcBorders>
              <w:top w:val="nil"/>
              <w:left w:val="nil"/>
              <w:bottom w:val="nil"/>
              <w:right w:val="nil"/>
            </w:tcBorders>
            <w:shd w:val="clear" w:color="auto" w:fill="auto"/>
            <w:noWrap/>
            <w:vAlign w:val="bottom"/>
            <w:hideMark/>
          </w:tcPr>
          <w:p w14:paraId="5995263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logGarageYrBlt</w:t>
            </w:r>
          </w:p>
        </w:tc>
        <w:tc>
          <w:tcPr>
            <w:tcW w:w="2000" w:type="dxa"/>
            <w:tcBorders>
              <w:top w:val="nil"/>
              <w:left w:val="nil"/>
              <w:bottom w:val="nil"/>
              <w:right w:val="nil"/>
            </w:tcBorders>
            <w:shd w:val="clear" w:color="auto" w:fill="auto"/>
            <w:noWrap/>
            <w:vAlign w:val="bottom"/>
            <w:hideMark/>
          </w:tcPr>
          <w:p w14:paraId="49E7EBD0"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GarageCars</w:t>
            </w:r>
          </w:p>
        </w:tc>
        <w:tc>
          <w:tcPr>
            <w:tcW w:w="2040" w:type="dxa"/>
            <w:tcBorders>
              <w:top w:val="nil"/>
              <w:left w:val="nil"/>
              <w:bottom w:val="nil"/>
              <w:right w:val="nil"/>
            </w:tcBorders>
            <w:shd w:val="clear" w:color="auto" w:fill="auto"/>
            <w:noWrap/>
            <w:vAlign w:val="bottom"/>
            <w:hideMark/>
          </w:tcPr>
          <w:p w14:paraId="614E709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logGarageArea </w:t>
            </w:r>
          </w:p>
        </w:tc>
        <w:tc>
          <w:tcPr>
            <w:tcW w:w="1860" w:type="dxa"/>
            <w:tcBorders>
              <w:top w:val="nil"/>
              <w:left w:val="nil"/>
              <w:bottom w:val="nil"/>
              <w:right w:val="nil"/>
            </w:tcBorders>
            <w:shd w:val="clear" w:color="auto" w:fill="auto"/>
            <w:noWrap/>
            <w:vAlign w:val="bottom"/>
            <w:hideMark/>
          </w:tcPr>
          <w:p w14:paraId="1943200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logWoodDeckSF </w:t>
            </w:r>
          </w:p>
        </w:tc>
      </w:tr>
      <w:tr w:rsidR="00C0220B" w:rsidRPr="00757962" w14:paraId="03D54D54" w14:textId="77777777" w:rsidTr="00DB2DB4">
        <w:trPr>
          <w:trHeight w:val="320"/>
        </w:trPr>
        <w:tc>
          <w:tcPr>
            <w:tcW w:w="1824" w:type="dxa"/>
            <w:tcBorders>
              <w:top w:val="nil"/>
              <w:left w:val="nil"/>
              <w:bottom w:val="nil"/>
              <w:right w:val="nil"/>
            </w:tcBorders>
            <w:shd w:val="clear" w:color="auto" w:fill="auto"/>
            <w:noWrap/>
            <w:vAlign w:val="bottom"/>
            <w:hideMark/>
          </w:tcPr>
          <w:p w14:paraId="29A1BAA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logOpenPorchSF </w:t>
            </w:r>
          </w:p>
        </w:tc>
        <w:tc>
          <w:tcPr>
            <w:tcW w:w="2000" w:type="dxa"/>
            <w:tcBorders>
              <w:top w:val="nil"/>
              <w:left w:val="nil"/>
              <w:bottom w:val="nil"/>
              <w:right w:val="nil"/>
            </w:tcBorders>
            <w:shd w:val="clear" w:color="auto" w:fill="auto"/>
            <w:noWrap/>
            <w:vAlign w:val="bottom"/>
            <w:hideMark/>
          </w:tcPr>
          <w:p w14:paraId="3C82D8EF"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logEnclosedPorch </w:t>
            </w:r>
          </w:p>
        </w:tc>
        <w:tc>
          <w:tcPr>
            <w:tcW w:w="2040" w:type="dxa"/>
            <w:tcBorders>
              <w:top w:val="nil"/>
              <w:left w:val="nil"/>
              <w:bottom w:val="nil"/>
              <w:right w:val="nil"/>
            </w:tcBorders>
            <w:shd w:val="clear" w:color="auto" w:fill="auto"/>
            <w:noWrap/>
            <w:vAlign w:val="bottom"/>
            <w:hideMark/>
          </w:tcPr>
          <w:p w14:paraId="02C9261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logX3SsnPorch</w:t>
            </w:r>
          </w:p>
        </w:tc>
        <w:tc>
          <w:tcPr>
            <w:tcW w:w="1860" w:type="dxa"/>
            <w:tcBorders>
              <w:top w:val="nil"/>
              <w:left w:val="nil"/>
              <w:bottom w:val="nil"/>
              <w:right w:val="nil"/>
            </w:tcBorders>
            <w:shd w:val="clear" w:color="auto" w:fill="auto"/>
            <w:noWrap/>
            <w:vAlign w:val="bottom"/>
            <w:hideMark/>
          </w:tcPr>
          <w:p w14:paraId="79C7DF7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 logScreenPorch </w:t>
            </w:r>
          </w:p>
        </w:tc>
      </w:tr>
      <w:tr w:rsidR="00C0220B" w:rsidRPr="00757962" w14:paraId="24D5D419" w14:textId="77777777" w:rsidTr="00DB2DB4">
        <w:trPr>
          <w:trHeight w:val="320"/>
        </w:trPr>
        <w:tc>
          <w:tcPr>
            <w:tcW w:w="1824" w:type="dxa"/>
            <w:tcBorders>
              <w:top w:val="nil"/>
              <w:left w:val="nil"/>
              <w:bottom w:val="nil"/>
              <w:right w:val="nil"/>
            </w:tcBorders>
            <w:shd w:val="clear" w:color="auto" w:fill="auto"/>
            <w:noWrap/>
            <w:vAlign w:val="bottom"/>
            <w:hideMark/>
          </w:tcPr>
          <w:p w14:paraId="2904394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PoolArea</w:t>
            </w:r>
          </w:p>
        </w:tc>
        <w:tc>
          <w:tcPr>
            <w:tcW w:w="2000" w:type="dxa"/>
            <w:tcBorders>
              <w:top w:val="nil"/>
              <w:left w:val="nil"/>
              <w:bottom w:val="nil"/>
              <w:right w:val="nil"/>
            </w:tcBorders>
            <w:shd w:val="clear" w:color="auto" w:fill="auto"/>
            <w:noWrap/>
            <w:vAlign w:val="bottom"/>
            <w:hideMark/>
          </w:tcPr>
          <w:p w14:paraId="22152CC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logMiscVal </w:t>
            </w:r>
          </w:p>
        </w:tc>
        <w:tc>
          <w:tcPr>
            <w:tcW w:w="2040" w:type="dxa"/>
            <w:tcBorders>
              <w:top w:val="nil"/>
              <w:left w:val="nil"/>
              <w:bottom w:val="nil"/>
              <w:right w:val="nil"/>
            </w:tcBorders>
            <w:shd w:val="clear" w:color="auto" w:fill="auto"/>
            <w:noWrap/>
            <w:vAlign w:val="bottom"/>
            <w:hideMark/>
          </w:tcPr>
          <w:p w14:paraId="2162E685"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MoSold </w:t>
            </w:r>
          </w:p>
        </w:tc>
        <w:tc>
          <w:tcPr>
            <w:tcW w:w="1860" w:type="dxa"/>
            <w:tcBorders>
              <w:top w:val="nil"/>
              <w:left w:val="nil"/>
              <w:bottom w:val="nil"/>
              <w:right w:val="nil"/>
            </w:tcBorders>
            <w:shd w:val="clear" w:color="auto" w:fill="auto"/>
            <w:noWrap/>
            <w:vAlign w:val="bottom"/>
            <w:hideMark/>
          </w:tcPr>
          <w:p w14:paraId="6A32403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YrSold </w:t>
            </w:r>
          </w:p>
        </w:tc>
      </w:tr>
      <w:tr w:rsidR="00C0220B" w:rsidRPr="00757962" w14:paraId="34C604E6" w14:textId="77777777" w:rsidTr="00DB2DB4">
        <w:trPr>
          <w:trHeight w:val="320"/>
        </w:trPr>
        <w:tc>
          <w:tcPr>
            <w:tcW w:w="1824" w:type="dxa"/>
            <w:tcBorders>
              <w:top w:val="nil"/>
              <w:left w:val="nil"/>
              <w:bottom w:val="nil"/>
              <w:right w:val="nil"/>
            </w:tcBorders>
            <w:shd w:val="clear" w:color="auto" w:fill="auto"/>
            <w:noWrap/>
            <w:vAlign w:val="bottom"/>
            <w:hideMark/>
          </w:tcPr>
          <w:p w14:paraId="3A36885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SalePrice</w:t>
            </w:r>
          </w:p>
        </w:tc>
        <w:tc>
          <w:tcPr>
            <w:tcW w:w="2000" w:type="dxa"/>
            <w:tcBorders>
              <w:top w:val="nil"/>
              <w:left w:val="nil"/>
              <w:bottom w:val="nil"/>
              <w:right w:val="nil"/>
            </w:tcBorders>
            <w:shd w:val="clear" w:color="auto" w:fill="auto"/>
            <w:noWrap/>
            <w:vAlign w:val="bottom"/>
            <w:hideMark/>
          </w:tcPr>
          <w:p w14:paraId="59185EF8" w14:textId="77777777" w:rsidR="00C0220B" w:rsidRPr="00757962" w:rsidRDefault="00C0220B" w:rsidP="00DB2DB4">
            <w:pPr>
              <w:rPr>
                <w:rFonts w:ascii="Calibri" w:eastAsia="Times New Roman" w:hAnsi="Calibri" w:cs="Times New Roman"/>
                <w:color w:val="000000"/>
              </w:rPr>
            </w:pPr>
          </w:p>
        </w:tc>
        <w:tc>
          <w:tcPr>
            <w:tcW w:w="2040" w:type="dxa"/>
            <w:tcBorders>
              <w:top w:val="nil"/>
              <w:left w:val="nil"/>
              <w:bottom w:val="nil"/>
              <w:right w:val="nil"/>
            </w:tcBorders>
            <w:shd w:val="clear" w:color="auto" w:fill="auto"/>
            <w:noWrap/>
            <w:vAlign w:val="bottom"/>
            <w:hideMark/>
          </w:tcPr>
          <w:p w14:paraId="17003E3E" w14:textId="77777777" w:rsidR="00C0220B" w:rsidRPr="00757962" w:rsidRDefault="00C0220B" w:rsidP="00DB2DB4">
            <w:pPr>
              <w:rPr>
                <w:rFonts w:ascii="Times New Roman" w:eastAsia="Times New Roman" w:hAnsi="Times New Roman" w:cs="Times New Roman"/>
                <w:sz w:val="20"/>
                <w:szCs w:val="20"/>
              </w:rPr>
            </w:pPr>
          </w:p>
        </w:tc>
        <w:tc>
          <w:tcPr>
            <w:tcW w:w="1860" w:type="dxa"/>
            <w:tcBorders>
              <w:top w:val="nil"/>
              <w:left w:val="nil"/>
              <w:bottom w:val="nil"/>
              <w:right w:val="nil"/>
            </w:tcBorders>
            <w:shd w:val="clear" w:color="auto" w:fill="auto"/>
            <w:noWrap/>
            <w:vAlign w:val="bottom"/>
            <w:hideMark/>
          </w:tcPr>
          <w:p w14:paraId="7F608472" w14:textId="77777777" w:rsidR="00C0220B" w:rsidRPr="00757962" w:rsidRDefault="00C0220B" w:rsidP="00DB2DB4">
            <w:pPr>
              <w:rPr>
                <w:rFonts w:ascii="Times New Roman" w:eastAsia="Times New Roman" w:hAnsi="Times New Roman" w:cs="Times New Roman"/>
                <w:sz w:val="20"/>
                <w:szCs w:val="20"/>
              </w:rPr>
            </w:pPr>
          </w:p>
        </w:tc>
      </w:tr>
    </w:tbl>
    <w:p w14:paraId="61C55D99" w14:textId="77777777" w:rsidR="00C0220B" w:rsidRDefault="00C0220B" w:rsidP="00460BCA"/>
    <w:p w14:paraId="462C11CE" w14:textId="78BDCD1F" w:rsidR="00D91A01" w:rsidRDefault="007C3ACF" w:rsidP="007C3ACF">
      <w:pPr>
        <w:pStyle w:val="Heading2"/>
      </w:pPr>
      <w:r>
        <w:t>PCA Selection</w:t>
      </w:r>
    </w:p>
    <w:p w14:paraId="59CF174D" w14:textId="695CF706" w:rsidR="007C3ACF" w:rsidRDefault="007C3ACF" w:rsidP="007C3ACF">
      <w:r>
        <w:t>The Scree Plot and Variance Exp</w:t>
      </w:r>
      <w:r w:rsidR="00B72616">
        <w:t>lained diagrams indicate about 10</w:t>
      </w:r>
      <w:r w:rsidR="00E66A2E">
        <w:t xml:space="preserve"> eigenvalue</w:t>
      </w:r>
      <w:r>
        <w:t>s a</w:t>
      </w:r>
      <w:r w:rsidR="00B72616">
        <w:t>re necessary</w:t>
      </w:r>
      <w:r>
        <w:t xml:space="preserve"> to explain 80% of the variance.</w:t>
      </w:r>
    </w:p>
    <w:p w14:paraId="6A572C42" w14:textId="51741D9C" w:rsidR="007C3ACF" w:rsidRDefault="007C3ACF" w:rsidP="007C3ACF"/>
    <w:p w14:paraId="061E96E7" w14:textId="6A2DB493" w:rsidR="007C3ACF" w:rsidRDefault="007C3ACF" w:rsidP="00B72616">
      <w:pPr>
        <w:jc w:val="center"/>
      </w:pPr>
      <w:r>
        <w:rPr>
          <w:noProof/>
        </w:rPr>
        <w:lastRenderedPageBreak/>
        <w:drawing>
          <wp:inline distT="0" distB="0" distL="0" distR="0" wp14:anchorId="251378C7" wp14:editId="139DE1FD">
            <wp:extent cx="4832549" cy="26181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6 at 12.39.45 PM.png"/>
                    <pic:cNvPicPr/>
                  </pic:nvPicPr>
                  <pic:blipFill>
                    <a:blip r:embed="rId29">
                      <a:extLst>
                        <a:ext uri="{28A0092B-C50C-407E-A947-70E740481C1C}">
                          <a14:useLocalDpi xmlns:a14="http://schemas.microsoft.com/office/drawing/2010/main" val="0"/>
                        </a:ext>
                      </a:extLst>
                    </a:blip>
                    <a:stretch>
                      <a:fillRect/>
                    </a:stretch>
                  </pic:blipFill>
                  <pic:spPr>
                    <a:xfrm>
                      <a:off x="0" y="0"/>
                      <a:ext cx="4870138" cy="2638513"/>
                    </a:xfrm>
                    <a:prstGeom prst="rect">
                      <a:avLst/>
                    </a:prstGeom>
                  </pic:spPr>
                </pic:pic>
              </a:graphicData>
            </a:graphic>
          </wp:inline>
        </w:drawing>
      </w:r>
    </w:p>
    <w:p w14:paraId="433F1007" w14:textId="6868947D" w:rsidR="00B72616" w:rsidRDefault="007C3ACF" w:rsidP="00B72616">
      <w:pPr>
        <w:pStyle w:val="Caption"/>
        <w:jc w:val="center"/>
      </w:pPr>
      <w:r>
        <w:t>Figure</w:t>
      </w:r>
      <w:r w:rsidR="00D9393B">
        <w:t xml:space="preserve"> 8</w:t>
      </w:r>
      <w:r>
        <w:t xml:space="preserve"> - Scree Plot and Variance Explained Plot for PCA </w:t>
      </w:r>
      <w:r w:rsidR="00B72616">
        <w:t>Model Selection</w:t>
      </w:r>
    </w:p>
    <w:p w14:paraId="438B202D" w14:textId="77777777" w:rsidR="00D9393B" w:rsidRDefault="00D9393B" w:rsidP="00B72616"/>
    <w:p w14:paraId="1F957934" w14:textId="7325A1A5" w:rsidR="00B72616" w:rsidRPr="00B72616" w:rsidRDefault="00B72616" w:rsidP="00B72616">
      <w:r>
        <w:t xml:space="preserve">While the Eigenvalues </w:t>
      </w:r>
      <w:r w:rsidR="00E66A2E">
        <w:t xml:space="preserve">of the </w:t>
      </w:r>
      <w:r w:rsidR="00D9393B">
        <w:t>Correlation Matrix indicated</w:t>
      </w:r>
      <w:r>
        <w:t xml:space="preserve"> needing 13 variables to explain 81.43% of the variance.  Thus, 13 variables </w:t>
      </w:r>
      <w:proofErr w:type="gramStart"/>
      <w:r>
        <w:t>w</w:t>
      </w:r>
      <w:r w:rsidR="00D9393B">
        <w:t>as</w:t>
      </w:r>
      <w:proofErr w:type="gramEnd"/>
      <w:r w:rsidR="00E66A2E">
        <w:t xml:space="preserve"> </w:t>
      </w:r>
      <w:r>
        <w:t>chosen.</w:t>
      </w:r>
    </w:p>
    <w:p w14:paraId="47B440E6" w14:textId="153F97A2" w:rsidR="00B72616" w:rsidRDefault="00E66A2E" w:rsidP="00B72616">
      <w:pPr>
        <w:jc w:val="center"/>
      </w:pPr>
      <w:r>
        <w:rPr>
          <w:noProof/>
        </w:rPr>
        <w:drawing>
          <wp:inline distT="0" distB="0" distL="0" distR="0" wp14:anchorId="43A8CDFC" wp14:editId="1028525F">
            <wp:extent cx="3860800" cy="37211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26 at 4.21.29 PM.png"/>
                    <pic:cNvPicPr/>
                  </pic:nvPicPr>
                  <pic:blipFill>
                    <a:blip r:embed="rId30">
                      <a:extLst>
                        <a:ext uri="{28A0092B-C50C-407E-A947-70E740481C1C}">
                          <a14:useLocalDpi xmlns:a14="http://schemas.microsoft.com/office/drawing/2010/main" val="0"/>
                        </a:ext>
                      </a:extLst>
                    </a:blip>
                    <a:stretch>
                      <a:fillRect/>
                    </a:stretch>
                  </pic:blipFill>
                  <pic:spPr>
                    <a:xfrm>
                      <a:off x="0" y="0"/>
                      <a:ext cx="3860800" cy="3721100"/>
                    </a:xfrm>
                    <a:prstGeom prst="rect">
                      <a:avLst/>
                    </a:prstGeom>
                  </pic:spPr>
                </pic:pic>
              </a:graphicData>
            </a:graphic>
          </wp:inline>
        </w:drawing>
      </w:r>
    </w:p>
    <w:p w14:paraId="58271D12" w14:textId="6021BFBE" w:rsidR="00B72616" w:rsidRDefault="00B72616" w:rsidP="00B72616">
      <w:pPr>
        <w:pStyle w:val="Caption"/>
        <w:jc w:val="center"/>
      </w:pPr>
      <w:r>
        <w:t xml:space="preserve">Figure </w:t>
      </w:r>
      <w:r w:rsidR="00D9393B">
        <w:t>9</w:t>
      </w:r>
      <w:r>
        <w:t xml:space="preserve"> - Eigenvalues for Principal Component Analysis</w:t>
      </w:r>
    </w:p>
    <w:p w14:paraId="43482EFA" w14:textId="77777777" w:rsidR="00B72616" w:rsidRDefault="00B72616" w:rsidP="00AA18B4"/>
    <w:p w14:paraId="16274048" w14:textId="77777777" w:rsidR="00E66A2E" w:rsidRDefault="00E66A2E" w:rsidP="00AA18B4">
      <w:pPr>
        <w:rPr>
          <w:i/>
        </w:rPr>
      </w:pPr>
    </w:p>
    <w:p w14:paraId="5A1EC169" w14:textId="77777777" w:rsidR="00B0284D" w:rsidRDefault="00B0284D" w:rsidP="00AA18B4"/>
    <w:p w14:paraId="68EECB42" w14:textId="77777777" w:rsidR="00B0284D" w:rsidRDefault="00B0284D" w:rsidP="00AA18B4"/>
    <w:p w14:paraId="7A85254E" w14:textId="364865FD" w:rsidR="00B0284D" w:rsidRDefault="00B0284D" w:rsidP="00AA18B4">
      <w:r>
        <w:rPr>
          <w:noProof/>
        </w:rPr>
        <w:drawing>
          <wp:inline distT="0" distB="0" distL="0" distR="0" wp14:anchorId="127D65FE" wp14:editId="7F6E01E2">
            <wp:extent cx="5943600" cy="78567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0-26 at 4.24.45 PM.png"/>
                    <pic:cNvPicPr/>
                  </pic:nvPicPr>
                  <pic:blipFill>
                    <a:blip r:embed="rId31">
                      <a:extLst>
                        <a:ext uri="{28A0092B-C50C-407E-A947-70E740481C1C}">
                          <a14:useLocalDpi xmlns:a14="http://schemas.microsoft.com/office/drawing/2010/main" val="0"/>
                        </a:ext>
                      </a:extLst>
                    </a:blip>
                    <a:stretch>
                      <a:fillRect/>
                    </a:stretch>
                  </pic:blipFill>
                  <pic:spPr>
                    <a:xfrm>
                      <a:off x="0" y="0"/>
                      <a:ext cx="5961949" cy="788097"/>
                    </a:xfrm>
                    <a:prstGeom prst="rect">
                      <a:avLst/>
                    </a:prstGeom>
                  </pic:spPr>
                </pic:pic>
              </a:graphicData>
            </a:graphic>
          </wp:inline>
        </w:drawing>
      </w:r>
    </w:p>
    <w:p w14:paraId="010F6E10" w14:textId="02BEBB5D" w:rsidR="00B0284D" w:rsidRDefault="00B0284D" w:rsidP="00B0284D">
      <w:pPr>
        <w:pStyle w:val="Caption"/>
        <w:jc w:val="center"/>
      </w:pPr>
      <w:r>
        <w:t xml:space="preserve">Figure </w:t>
      </w:r>
      <w:r w:rsidR="00D9393B">
        <w:t>10</w:t>
      </w:r>
      <w:r>
        <w:t xml:space="preserve"> - Mean for the 13 Eigenvalues</w:t>
      </w:r>
    </w:p>
    <w:p w14:paraId="53719C2C" w14:textId="4B810646" w:rsidR="00B0284D" w:rsidRDefault="00D9393B" w:rsidP="00B0284D">
      <w:r>
        <w:t>Figure 10 shows that the MSSubClass had</w:t>
      </w:r>
      <w:r w:rsidR="00B0284D">
        <w:t xml:space="preserve"> a signi</w:t>
      </w:r>
      <w:r>
        <w:t>ficantly larger mean at 48.55 versus</w:t>
      </w:r>
      <w:r w:rsidR="00B0284D">
        <w:t xml:space="preserve"> less than 10 for</w:t>
      </w:r>
      <w:r w:rsidR="00190305">
        <w:t xml:space="preserve"> </w:t>
      </w:r>
      <w:r>
        <w:t xml:space="preserve">many of the other 13 variables.  The meaning of this was to not allow MSSubClass to </w:t>
      </w:r>
      <w:r w:rsidR="00190305">
        <w:t>mask the importance of other variables.</w:t>
      </w:r>
    </w:p>
    <w:p w14:paraId="1DAC8A74" w14:textId="77777777" w:rsidR="00B0284D" w:rsidRDefault="00B0284D" w:rsidP="00B0284D"/>
    <w:p w14:paraId="1430B00B" w14:textId="77777777" w:rsidR="00B0284D" w:rsidRPr="00B0284D" w:rsidRDefault="00B0284D" w:rsidP="00B0284D"/>
    <w:p w14:paraId="2BF89552" w14:textId="77777777" w:rsidR="00B0284D" w:rsidRDefault="00B0284D" w:rsidP="00AA18B4"/>
    <w:p w14:paraId="7AD9CA8E" w14:textId="57CA8E4C" w:rsidR="00E66A2E" w:rsidRDefault="00E66A2E" w:rsidP="00AA18B4">
      <w:r>
        <w:rPr>
          <w:noProof/>
        </w:rPr>
        <w:drawing>
          <wp:inline distT="0" distB="0" distL="0" distR="0" wp14:anchorId="10C1D699" wp14:editId="63ED3D72">
            <wp:extent cx="6452235" cy="2846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26 at 4.15.16 PM.png"/>
                    <pic:cNvPicPr/>
                  </pic:nvPicPr>
                  <pic:blipFill>
                    <a:blip r:embed="rId32">
                      <a:extLst>
                        <a:ext uri="{28A0092B-C50C-407E-A947-70E740481C1C}">
                          <a14:useLocalDpi xmlns:a14="http://schemas.microsoft.com/office/drawing/2010/main" val="0"/>
                        </a:ext>
                      </a:extLst>
                    </a:blip>
                    <a:stretch>
                      <a:fillRect/>
                    </a:stretch>
                  </pic:blipFill>
                  <pic:spPr>
                    <a:xfrm>
                      <a:off x="0" y="0"/>
                      <a:ext cx="6454209" cy="2847576"/>
                    </a:xfrm>
                    <a:prstGeom prst="rect">
                      <a:avLst/>
                    </a:prstGeom>
                  </pic:spPr>
                </pic:pic>
              </a:graphicData>
            </a:graphic>
          </wp:inline>
        </w:drawing>
      </w:r>
    </w:p>
    <w:p w14:paraId="2E416091" w14:textId="6EF225D2" w:rsidR="00342AFE" w:rsidRDefault="00847E6B" w:rsidP="00190305">
      <w:pPr>
        <w:pStyle w:val="Caption"/>
        <w:jc w:val="center"/>
      </w:pPr>
      <w:r>
        <w:t xml:space="preserve">Figure </w:t>
      </w:r>
      <w:r w:rsidR="00D9393B">
        <w:t>11</w:t>
      </w:r>
      <w:r>
        <w:t xml:space="preserve"> - Eigenvectors for Correlation Matrix</w:t>
      </w:r>
    </w:p>
    <w:p w14:paraId="1D2258CB" w14:textId="5AA1D436" w:rsidR="00342AFE" w:rsidRPr="00713846" w:rsidRDefault="0025039C" w:rsidP="00AA18B4">
      <w:r>
        <w:t>An attempt was made to use</w:t>
      </w:r>
      <w:r w:rsidR="00342AFE">
        <w:t xml:space="preserve"> </w:t>
      </w:r>
      <w:r w:rsidR="0022354A">
        <w:t>‘</w:t>
      </w:r>
      <w:r w:rsidR="00342AFE">
        <w:t>%plotit</w:t>
      </w:r>
      <w:r w:rsidR="0022354A">
        <w:t>’</w:t>
      </w:r>
      <w:r w:rsidR="00713846">
        <w:t xml:space="preserve"> macro in SAS to generate a plot of PCA result.  While the ODS </w:t>
      </w:r>
      <w:r w:rsidR="00342AFE">
        <w:t xml:space="preserve">issues </w:t>
      </w:r>
      <w:r w:rsidR="008C61BB">
        <w:t>were resolved, the next set of errors were</w:t>
      </w:r>
      <w:r w:rsidR="006D4DFD">
        <w:t xml:space="preserve"> ‘insufficient authorization’ </w:t>
      </w:r>
      <w:r w:rsidR="00333238">
        <w:t>to create a HTML listing</w:t>
      </w:r>
      <w:r w:rsidR="006D4DFD">
        <w:t>.  Google searches yield</w:t>
      </w:r>
      <w:r w:rsidR="00713846">
        <w:t>ed</w:t>
      </w:r>
      <w:r w:rsidR="006D4DFD">
        <w:t xml:space="preserve"> </w:t>
      </w:r>
      <w:r w:rsidR="00861775">
        <w:t>in</w:t>
      </w:r>
      <w:r w:rsidR="006D4DFD">
        <w:t>sufficient documentation on syntax and usage examples that could be digested and used.  Consider this attempted but failed.</w:t>
      </w:r>
      <w:r w:rsidR="00730E76">
        <w:t xml:space="preserve">  </w:t>
      </w:r>
      <w:r w:rsidR="00713846">
        <w:t xml:space="preserve">Given the size of the data, even with just 6 factors, an </w:t>
      </w:r>
      <w:r w:rsidR="00713846">
        <w:rPr>
          <w:i/>
        </w:rPr>
        <w:t>SGSCATTER</w:t>
      </w:r>
      <w:r w:rsidR="00190305">
        <w:t xml:space="preserve"> plot exceeded memory and </w:t>
      </w:r>
      <w:r w:rsidR="00D9393B">
        <w:t xml:space="preserve">was </w:t>
      </w:r>
      <w:r w:rsidR="00190305">
        <w:t>not useful.</w:t>
      </w:r>
    </w:p>
    <w:p w14:paraId="624F2374" w14:textId="77777777" w:rsidR="009C21B5" w:rsidRDefault="009C21B5" w:rsidP="00AA18B4"/>
    <w:p w14:paraId="30308795" w14:textId="77777777" w:rsidR="009C21B5" w:rsidRDefault="009C21B5" w:rsidP="00AA18B4"/>
    <w:p w14:paraId="50CE3B4A" w14:textId="77777777" w:rsidR="009C21B5" w:rsidRPr="00730E76" w:rsidRDefault="009C21B5" w:rsidP="00AA18B4"/>
    <w:p w14:paraId="35C78F36" w14:textId="77777777" w:rsidR="00F575C6" w:rsidRDefault="00F575C6" w:rsidP="00AA18B4"/>
    <w:p w14:paraId="5CEACFA5" w14:textId="77777777" w:rsidR="008E5081" w:rsidRDefault="008E5081" w:rsidP="00713846"/>
    <w:p w14:paraId="494AA8C8" w14:textId="77777777" w:rsidR="009C21B5" w:rsidRDefault="009C21B5" w:rsidP="003323B8">
      <w:pPr>
        <w:jc w:val="center"/>
      </w:pPr>
    </w:p>
    <w:p w14:paraId="5039CB82" w14:textId="42D76ABC" w:rsidR="009C21B5" w:rsidRDefault="00190305" w:rsidP="00190305">
      <w:pPr>
        <w:pStyle w:val="Heading3"/>
      </w:pPr>
      <w:r>
        <w:t>11 Factors – Round 1</w:t>
      </w:r>
    </w:p>
    <w:p w14:paraId="7FEA63DF" w14:textId="1B006D90" w:rsidR="00F575C6" w:rsidRDefault="003323B8" w:rsidP="003323B8">
      <w:pPr>
        <w:jc w:val="center"/>
      </w:pPr>
      <w:r>
        <w:rPr>
          <w:noProof/>
        </w:rPr>
        <w:drawing>
          <wp:inline distT="0" distB="0" distL="0" distR="0" wp14:anchorId="7A77FA43" wp14:editId="0200B43B">
            <wp:extent cx="4521200" cy="41275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10-28 at 6.47.10 PM.png"/>
                    <pic:cNvPicPr/>
                  </pic:nvPicPr>
                  <pic:blipFill>
                    <a:blip r:embed="rId33">
                      <a:extLst>
                        <a:ext uri="{28A0092B-C50C-407E-A947-70E740481C1C}">
                          <a14:useLocalDpi xmlns:a14="http://schemas.microsoft.com/office/drawing/2010/main" val="0"/>
                        </a:ext>
                      </a:extLst>
                    </a:blip>
                    <a:stretch>
                      <a:fillRect/>
                    </a:stretch>
                  </pic:blipFill>
                  <pic:spPr>
                    <a:xfrm>
                      <a:off x="0" y="0"/>
                      <a:ext cx="4521200" cy="4127500"/>
                    </a:xfrm>
                    <a:prstGeom prst="rect">
                      <a:avLst/>
                    </a:prstGeom>
                  </pic:spPr>
                </pic:pic>
              </a:graphicData>
            </a:graphic>
          </wp:inline>
        </w:drawing>
      </w:r>
    </w:p>
    <w:p w14:paraId="5D1F50F7" w14:textId="5D3E4DB9" w:rsidR="006D4DFD" w:rsidRDefault="00F575C6" w:rsidP="00F575C6">
      <w:pPr>
        <w:pStyle w:val="Caption"/>
        <w:jc w:val="center"/>
      </w:pPr>
      <w:r>
        <w:t xml:space="preserve">Figure </w:t>
      </w:r>
      <w:r w:rsidR="00D9393B">
        <w:t>12</w:t>
      </w:r>
      <w:r>
        <w:t xml:space="preserve"> - Proc PLS Summary</w:t>
      </w:r>
      <w:r w:rsidR="002521AF">
        <w:t xml:space="preserve"> with 11 Factors</w:t>
      </w:r>
      <w:r w:rsidR="00974EB6">
        <w:t xml:space="preserve"> – Round 1</w:t>
      </w:r>
    </w:p>
    <w:p w14:paraId="695A466A" w14:textId="370BED79" w:rsidR="00F575C6" w:rsidRPr="00F575C6" w:rsidRDefault="00F575C6" w:rsidP="00F575C6">
      <w:r>
        <w:t xml:space="preserve">The </w:t>
      </w:r>
      <w:r w:rsidR="00F0351C">
        <w:t>results of partial least sq</w:t>
      </w:r>
      <w:r w:rsidR="002521AF">
        <w:t>uares analysis provided</w:t>
      </w:r>
      <w:r w:rsidR="00F0351C">
        <w:t xml:space="preserve"> a minimum </w:t>
      </w:r>
      <w:r w:rsidR="00713846">
        <w:t>Predicted Residual Error Sum of Squares (</w:t>
      </w:r>
      <w:r w:rsidR="00F0351C">
        <w:t>PRESS</w:t>
      </w:r>
      <w:r w:rsidR="00713846">
        <w:t>)</w:t>
      </w:r>
      <w:r w:rsidR="00F0351C">
        <w:t xml:space="preserve"> statistic of </w:t>
      </w:r>
      <w:r w:rsidR="00EE0CDF">
        <w:t xml:space="preserve">.4481 with 11 extracted factors.  </w:t>
      </w:r>
    </w:p>
    <w:p w14:paraId="001B6553" w14:textId="77777777" w:rsidR="00E66A2E" w:rsidRDefault="00E66A2E" w:rsidP="00AA18B4">
      <w:pPr>
        <w:rPr>
          <w:i/>
        </w:rPr>
      </w:pPr>
    </w:p>
    <w:p w14:paraId="360ADA8C" w14:textId="5CEC7FFD" w:rsidR="00E66A2E" w:rsidRDefault="00E66A2E" w:rsidP="00AA18B4"/>
    <w:p w14:paraId="4ED64A29" w14:textId="77777777" w:rsidR="006D4DFD" w:rsidRDefault="006D4DFD" w:rsidP="00AA18B4"/>
    <w:p w14:paraId="0DE7D533" w14:textId="77777777" w:rsidR="006D4DFD" w:rsidRDefault="006D4DFD" w:rsidP="00AA18B4"/>
    <w:p w14:paraId="1004466C" w14:textId="77F6FD27" w:rsidR="00342AFE" w:rsidRDefault="00342AFE" w:rsidP="00AA18B4"/>
    <w:p w14:paraId="30A6F295" w14:textId="30C03053" w:rsidR="00342AFE" w:rsidRDefault="003323B8" w:rsidP="00EE0CDF">
      <w:pPr>
        <w:jc w:val="center"/>
      </w:pPr>
      <w:r>
        <w:rPr>
          <w:noProof/>
        </w:rPr>
        <w:lastRenderedPageBreak/>
        <w:drawing>
          <wp:inline distT="0" distB="0" distL="0" distR="0" wp14:anchorId="580AAE74" wp14:editId="28230E56">
            <wp:extent cx="4495800" cy="33909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10-28 at 6.46.00 PM.png"/>
                    <pic:cNvPicPr/>
                  </pic:nvPicPr>
                  <pic:blipFill>
                    <a:blip r:embed="rId34">
                      <a:extLst>
                        <a:ext uri="{28A0092B-C50C-407E-A947-70E740481C1C}">
                          <a14:useLocalDpi xmlns:a14="http://schemas.microsoft.com/office/drawing/2010/main" val="0"/>
                        </a:ext>
                      </a:extLst>
                    </a:blip>
                    <a:stretch>
                      <a:fillRect/>
                    </a:stretch>
                  </pic:blipFill>
                  <pic:spPr>
                    <a:xfrm>
                      <a:off x="0" y="0"/>
                      <a:ext cx="4495800" cy="3390900"/>
                    </a:xfrm>
                    <a:prstGeom prst="rect">
                      <a:avLst/>
                    </a:prstGeom>
                  </pic:spPr>
                </pic:pic>
              </a:graphicData>
            </a:graphic>
          </wp:inline>
        </w:drawing>
      </w:r>
    </w:p>
    <w:p w14:paraId="2A4613D0" w14:textId="2B1303F9" w:rsidR="00EE0CDF" w:rsidRDefault="00EE0CDF" w:rsidP="00EE0CDF">
      <w:pPr>
        <w:pStyle w:val="Caption"/>
        <w:jc w:val="center"/>
      </w:pPr>
      <w:r>
        <w:t xml:space="preserve">Figure </w:t>
      </w:r>
      <w:r w:rsidR="00D9393B">
        <w:t>13</w:t>
      </w:r>
      <w:r>
        <w:t xml:space="preserve"> - PLS Explanation of Variance</w:t>
      </w:r>
      <w:r w:rsidR="002521AF">
        <w:t xml:space="preserve"> </w:t>
      </w:r>
      <w:r w:rsidR="00974EB6">
        <w:t>– Round 1 with 11 Factors</w:t>
      </w:r>
    </w:p>
    <w:p w14:paraId="5D268271" w14:textId="2443E1A3" w:rsidR="00190305" w:rsidRDefault="00EE0CDF" w:rsidP="00EE0CDF">
      <w:r>
        <w:t>Using 11 ex</w:t>
      </w:r>
      <w:r w:rsidR="003323B8">
        <w:t xml:space="preserve">tracted factors </w:t>
      </w:r>
      <w:r w:rsidR="00FB59DB">
        <w:t xml:space="preserve">in a Partial Least Squares (PLS) </w:t>
      </w:r>
      <w:r w:rsidR="003323B8">
        <w:t>would explain approximately 89</w:t>
      </w:r>
      <w:r>
        <w:t xml:space="preserve">% of the variation.  </w:t>
      </w:r>
      <w:r w:rsidR="00190305">
        <w:t xml:space="preserve">The cumulative total of Dependent Variables indicates that 6 Factors would explain approximately 84% of the variance.  </w:t>
      </w:r>
    </w:p>
    <w:p w14:paraId="6FCCD7A9" w14:textId="77777777" w:rsidR="00190305" w:rsidRDefault="00190305" w:rsidP="00EE0CDF"/>
    <w:p w14:paraId="4C5127AB" w14:textId="77777777" w:rsidR="00190305" w:rsidRDefault="00190305" w:rsidP="00EE0CDF"/>
    <w:p w14:paraId="207A6CE0" w14:textId="45F4CF1F" w:rsidR="00190305" w:rsidRDefault="00190305" w:rsidP="00190305">
      <w:pPr>
        <w:pStyle w:val="Heading3"/>
      </w:pPr>
      <w:r>
        <w:t>6 Factors – Round 2</w:t>
      </w:r>
    </w:p>
    <w:p w14:paraId="5733A18B" w14:textId="24F56C0A" w:rsidR="00EE0CDF" w:rsidRDefault="002521AF" w:rsidP="00EE0CDF">
      <w:r>
        <w:t>The next attempt was to use 6 extracted factors to balance the number of variables and the amount of vari</w:t>
      </w:r>
      <w:r w:rsidR="00190305">
        <w:t>ance explained.  In this case, six (6)</w:t>
      </w:r>
      <w:r>
        <w:t xml:space="preserve"> factors explain approximately 84% variance.</w:t>
      </w:r>
    </w:p>
    <w:p w14:paraId="56514AD4" w14:textId="77777777" w:rsidR="002521AF" w:rsidRDefault="002521AF" w:rsidP="00EE0CDF"/>
    <w:p w14:paraId="18A84A9B" w14:textId="7189DC78" w:rsidR="002521AF" w:rsidRDefault="00564F28" w:rsidP="002521AF">
      <w:pPr>
        <w:jc w:val="center"/>
      </w:pPr>
      <w:r>
        <w:rPr>
          <w:noProof/>
        </w:rPr>
        <w:lastRenderedPageBreak/>
        <w:drawing>
          <wp:inline distT="0" distB="0" distL="0" distR="0" wp14:anchorId="50DBD5F6" wp14:editId="145F95F1">
            <wp:extent cx="4191000" cy="302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0-28 at 6.48.58 PM.png"/>
                    <pic:cNvPicPr/>
                  </pic:nvPicPr>
                  <pic:blipFill>
                    <a:blip r:embed="rId35">
                      <a:extLst>
                        <a:ext uri="{28A0092B-C50C-407E-A947-70E740481C1C}">
                          <a14:useLocalDpi xmlns:a14="http://schemas.microsoft.com/office/drawing/2010/main" val="0"/>
                        </a:ext>
                      </a:extLst>
                    </a:blip>
                    <a:stretch>
                      <a:fillRect/>
                    </a:stretch>
                  </pic:blipFill>
                  <pic:spPr>
                    <a:xfrm>
                      <a:off x="0" y="0"/>
                      <a:ext cx="4191000" cy="3022600"/>
                    </a:xfrm>
                    <a:prstGeom prst="rect">
                      <a:avLst/>
                    </a:prstGeom>
                  </pic:spPr>
                </pic:pic>
              </a:graphicData>
            </a:graphic>
          </wp:inline>
        </w:drawing>
      </w:r>
    </w:p>
    <w:p w14:paraId="384E5147" w14:textId="07304C98" w:rsidR="002521AF" w:rsidRDefault="002521AF" w:rsidP="002521AF">
      <w:pPr>
        <w:pStyle w:val="Caption"/>
        <w:jc w:val="center"/>
      </w:pPr>
      <w:r>
        <w:t xml:space="preserve">Figure </w:t>
      </w:r>
      <w:r w:rsidR="00D9393B">
        <w:t>14</w:t>
      </w:r>
      <w:r>
        <w:t xml:space="preserve"> - </w:t>
      </w:r>
      <w:r w:rsidRPr="0068377D">
        <w:t>Proc PLS Summary</w:t>
      </w:r>
      <w:r>
        <w:t xml:space="preserve"> – Round 2 with 6 Factors</w:t>
      </w:r>
    </w:p>
    <w:p w14:paraId="7F85FCEB" w14:textId="4724CE73" w:rsidR="00C4548D" w:rsidRDefault="004A36AF" w:rsidP="00686D1C">
      <w:r>
        <w:t>The</w:t>
      </w:r>
      <w:r w:rsidR="007655BA">
        <w:t xml:space="preserve"> PRESS</w:t>
      </w:r>
      <w:r w:rsidR="00713846">
        <w:t xml:space="preserve"> changed .03 to approximately .48</w:t>
      </w:r>
      <w:r w:rsidR="00190305">
        <w:t xml:space="preserve"> (from .448)</w:t>
      </w:r>
      <w:r w:rsidR="00713846">
        <w:t xml:space="preserve">. </w:t>
      </w:r>
      <w:r w:rsidR="00754D84">
        <w:t>This is an insignificant increase based on the ability to reduce</w:t>
      </w:r>
      <w:r w:rsidR="00190305">
        <w:t xml:space="preserve"> the number of variables by five (5).</w:t>
      </w:r>
    </w:p>
    <w:p w14:paraId="763E85BC" w14:textId="77777777" w:rsidR="00190305" w:rsidRDefault="00190305" w:rsidP="00686D1C"/>
    <w:p w14:paraId="579D6FC9" w14:textId="2E3950A1" w:rsidR="00190305" w:rsidRDefault="00190305" w:rsidP="00190305">
      <w:pPr>
        <w:pStyle w:val="Heading3"/>
      </w:pPr>
      <w:r>
        <w:t>1 Factor – Round 3</w:t>
      </w:r>
    </w:p>
    <w:p w14:paraId="67D6ED7A" w14:textId="3B615BFB" w:rsidR="00190305" w:rsidRPr="00190305" w:rsidRDefault="00190305" w:rsidP="00190305">
      <w:r>
        <w:t>Interestingly, the PLS showed that using one (1) factor could explain approximately 78% of the variance.  The PLS analysis was run to see the result.</w:t>
      </w:r>
    </w:p>
    <w:p w14:paraId="778734FB" w14:textId="77777777" w:rsidR="00FB59DB" w:rsidRDefault="00FB59DB" w:rsidP="00686D1C"/>
    <w:p w14:paraId="532F8AE3" w14:textId="7763B6A0" w:rsidR="002521AF" w:rsidRDefault="00564F28" w:rsidP="002521AF">
      <w:pPr>
        <w:jc w:val="center"/>
      </w:pPr>
      <w:r>
        <w:rPr>
          <w:noProof/>
        </w:rPr>
        <w:drawing>
          <wp:inline distT="0" distB="0" distL="0" distR="0" wp14:anchorId="47620080" wp14:editId="30D01EA7">
            <wp:extent cx="4457700" cy="1358900"/>
            <wp:effectExtent l="0" t="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10-28 at 6.49.49 PM.png"/>
                    <pic:cNvPicPr/>
                  </pic:nvPicPr>
                  <pic:blipFill>
                    <a:blip r:embed="rId36">
                      <a:extLst>
                        <a:ext uri="{28A0092B-C50C-407E-A947-70E740481C1C}">
                          <a14:useLocalDpi xmlns:a14="http://schemas.microsoft.com/office/drawing/2010/main" val="0"/>
                        </a:ext>
                      </a:extLst>
                    </a:blip>
                    <a:stretch>
                      <a:fillRect/>
                    </a:stretch>
                  </pic:blipFill>
                  <pic:spPr>
                    <a:xfrm>
                      <a:off x="0" y="0"/>
                      <a:ext cx="4457700" cy="1358900"/>
                    </a:xfrm>
                    <a:prstGeom prst="rect">
                      <a:avLst/>
                    </a:prstGeom>
                  </pic:spPr>
                </pic:pic>
              </a:graphicData>
            </a:graphic>
          </wp:inline>
        </w:drawing>
      </w:r>
    </w:p>
    <w:p w14:paraId="238FD8DC" w14:textId="3DAFAB02" w:rsidR="002521AF" w:rsidRPr="00EE0CDF" w:rsidRDefault="002521AF" w:rsidP="002521AF">
      <w:pPr>
        <w:pStyle w:val="Caption"/>
        <w:jc w:val="center"/>
      </w:pPr>
      <w:r>
        <w:t xml:space="preserve">Figure </w:t>
      </w:r>
      <w:r w:rsidR="00D9393B">
        <w:t>15</w:t>
      </w:r>
      <w:r>
        <w:t xml:space="preserve"> - </w:t>
      </w:r>
      <w:r w:rsidRPr="005F156C">
        <w:t>PLS Explanation of Variance</w:t>
      </w:r>
      <w:r w:rsidR="00190305">
        <w:t xml:space="preserve"> - Round 3 with 1</w:t>
      </w:r>
      <w:r>
        <w:t xml:space="preserve"> F</w:t>
      </w:r>
      <w:r w:rsidR="00190305">
        <w:t>actor</w:t>
      </w:r>
    </w:p>
    <w:p w14:paraId="0EDBA9B7" w14:textId="71BBE5E3" w:rsidR="00F575C6" w:rsidRDefault="00564F28" w:rsidP="00564F28">
      <w:pPr>
        <w:jc w:val="center"/>
      </w:pPr>
      <w:r>
        <w:rPr>
          <w:noProof/>
        </w:rPr>
        <w:lastRenderedPageBreak/>
        <w:drawing>
          <wp:inline distT="0" distB="0" distL="0" distR="0" wp14:anchorId="506F3A3D" wp14:editId="78631750">
            <wp:extent cx="5766435" cy="463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10-28 at 6.50.27 PM.png"/>
                    <pic:cNvPicPr/>
                  </pic:nvPicPr>
                  <pic:blipFill>
                    <a:blip r:embed="rId37">
                      <a:extLst>
                        <a:ext uri="{28A0092B-C50C-407E-A947-70E740481C1C}">
                          <a14:useLocalDpi xmlns:a14="http://schemas.microsoft.com/office/drawing/2010/main" val="0"/>
                        </a:ext>
                      </a:extLst>
                    </a:blip>
                    <a:stretch>
                      <a:fillRect/>
                    </a:stretch>
                  </pic:blipFill>
                  <pic:spPr>
                    <a:xfrm>
                      <a:off x="0" y="0"/>
                      <a:ext cx="5766435" cy="4638675"/>
                    </a:xfrm>
                    <a:prstGeom prst="rect">
                      <a:avLst/>
                    </a:prstGeom>
                  </pic:spPr>
                </pic:pic>
              </a:graphicData>
            </a:graphic>
          </wp:inline>
        </w:drawing>
      </w:r>
    </w:p>
    <w:p w14:paraId="6FE24813" w14:textId="1563B840" w:rsidR="00FB59DB" w:rsidRDefault="00FB59DB" w:rsidP="00FB59DB">
      <w:pPr>
        <w:pStyle w:val="Caption"/>
        <w:jc w:val="center"/>
      </w:pPr>
      <w:r>
        <w:t xml:space="preserve">Figure </w:t>
      </w:r>
      <w:r w:rsidR="00D9393B">
        <w:t>16</w:t>
      </w:r>
      <w:r w:rsidR="00190305">
        <w:t xml:space="preserve"> - </w:t>
      </w:r>
      <w:r>
        <w:t xml:space="preserve"> PLS Cross Validation Graph</w:t>
      </w:r>
      <w:r w:rsidR="00190305">
        <w:t xml:space="preserve"> – Round 3 with 1 Factor</w:t>
      </w:r>
    </w:p>
    <w:p w14:paraId="7FC7F4C2" w14:textId="77777777" w:rsidR="002521AF" w:rsidRPr="00C2157D" w:rsidRDefault="002521AF" w:rsidP="00AA18B4"/>
    <w:p w14:paraId="10EEE4C4" w14:textId="77777777" w:rsidR="00190305" w:rsidRDefault="00EA2DC5" w:rsidP="00AA18B4">
      <w:r>
        <w:t xml:space="preserve">A third round of PLS </w:t>
      </w:r>
      <w:r w:rsidR="00190305">
        <w:t xml:space="preserve">resulted in an increment of .02 to the PRESS to .50. </w:t>
      </w:r>
    </w:p>
    <w:p w14:paraId="01676BB4" w14:textId="77777777" w:rsidR="00190305" w:rsidRDefault="00190305" w:rsidP="00AA18B4"/>
    <w:p w14:paraId="596F0BF2" w14:textId="384F6486" w:rsidR="00E66A2E" w:rsidRDefault="00190305" w:rsidP="00AA18B4">
      <w:r>
        <w:t>Overall from 13 factors to 1, the PRESS only increased .052</w:t>
      </w:r>
      <w:r w:rsidR="002D6A1B">
        <w:t xml:space="preserve"> [.448 to .50]</w:t>
      </w:r>
      <w:r>
        <w:t xml:space="preserve">.  </w:t>
      </w:r>
      <w:r w:rsidR="002D6A1B">
        <w:t xml:space="preserve">Statistically, this could be an acceptable option.  From an intuition perspective, it appears more can be learned by including </w:t>
      </w:r>
      <w:r w:rsidR="00C5539A">
        <w:t xml:space="preserve">the </w:t>
      </w:r>
      <w:r w:rsidR="002D6A1B">
        <w:t xml:space="preserve">five (5) missing </w:t>
      </w:r>
      <w:r w:rsidR="00C5539A">
        <w:t>variables in Round 2 – 6 Factors.</w:t>
      </w:r>
    </w:p>
    <w:p w14:paraId="284F0BC5" w14:textId="77777777" w:rsidR="00EA2DC5" w:rsidRDefault="00EA2DC5" w:rsidP="00AA18B4"/>
    <w:p w14:paraId="7B8358DC" w14:textId="63E9D89F" w:rsidR="00EA2DC5" w:rsidRDefault="00EA2DC5" w:rsidP="00EA2DC5">
      <w:pPr>
        <w:jc w:val="center"/>
      </w:pPr>
      <w:r>
        <w:rPr>
          <w:noProof/>
        </w:rPr>
        <w:lastRenderedPageBreak/>
        <w:drawing>
          <wp:inline distT="0" distB="0" distL="0" distR="0" wp14:anchorId="1D2824B4" wp14:editId="53B0852D">
            <wp:extent cx="4559300" cy="65405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29 at 7.20.09 AM.png"/>
                    <pic:cNvPicPr/>
                  </pic:nvPicPr>
                  <pic:blipFill>
                    <a:blip r:embed="rId38">
                      <a:extLst>
                        <a:ext uri="{28A0092B-C50C-407E-A947-70E740481C1C}">
                          <a14:useLocalDpi xmlns:a14="http://schemas.microsoft.com/office/drawing/2010/main" val="0"/>
                        </a:ext>
                      </a:extLst>
                    </a:blip>
                    <a:stretch>
                      <a:fillRect/>
                    </a:stretch>
                  </pic:blipFill>
                  <pic:spPr>
                    <a:xfrm>
                      <a:off x="0" y="0"/>
                      <a:ext cx="4559300" cy="6540500"/>
                    </a:xfrm>
                    <a:prstGeom prst="rect">
                      <a:avLst/>
                    </a:prstGeom>
                  </pic:spPr>
                </pic:pic>
              </a:graphicData>
            </a:graphic>
          </wp:inline>
        </w:drawing>
      </w:r>
    </w:p>
    <w:p w14:paraId="064D732E" w14:textId="7549B541" w:rsidR="00EA2DC5" w:rsidRDefault="00EA2DC5" w:rsidP="00EA2DC5">
      <w:pPr>
        <w:pStyle w:val="Caption"/>
        <w:jc w:val="center"/>
      </w:pPr>
      <w:r>
        <w:t xml:space="preserve">Figure </w:t>
      </w:r>
      <w:r w:rsidR="00D9393B">
        <w:t>17</w:t>
      </w:r>
      <w:r>
        <w:t xml:space="preserve"> -</w:t>
      </w:r>
      <w:r w:rsidRPr="00541419">
        <w:t>PLS Explanation</w:t>
      </w:r>
      <w:r>
        <w:t xml:space="preserve"> of Variance – Round 3 with 1 Factor</w:t>
      </w:r>
    </w:p>
    <w:p w14:paraId="2C245393" w14:textId="77777777" w:rsidR="009D1480" w:rsidRDefault="009D1480" w:rsidP="00EA2DC5"/>
    <w:p w14:paraId="08A707B8" w14:textId="1BE4A365" w:rsidR="009D1480" w:rsidRDefault="009D1480" w:rsidP="009D1480">
      <w:pPr>
        <w:pStyle w:val="Heading2"/>
      </w:pPr>
      <w:r>
        <w:t>Analysis Based on PCA Selected Model</w:t>
      </w:r>
    </w:p>
    <w:p w14:paraId="4A64E652" w14:textId="0E8762F4" w:rsidR="009D1480" w:rsidRDefault="009D1480" w:rsidP="009D1480">
      <w:r>
        <w:t xml:space="preserve">Model selection based on the six variables chosen through the PCA were </w:t>
      </w:r>
      <w:r w:rsidRPr="009D1480">
        <w:t>MSSubClass</w:t>
      </w:r>
      <w:r>
        <w:t>,</w:t>
      </w:r>
      <w:r w:rsidRPr="009D1480">
        <w:t xml:space="preserve"> logLotFrontage</w:t>
      </w:r>
      <w:r>
        <w:t>,</w:t>
      </w:r>
      <w:r w:rsidRPr="009D1480">
        <w:t xml:space="preserve"> logLotArea</w:t>
      </w:r>
      <w:r>
        <w:t>,</w:t>
      </w:r>
      <w:r w:rsidRPr="009D1480">
        <w:t xml:space="preserve"> OverallQual</w:t>
      </w:r>
      <w:r>
        <w:t>,</w:t>
      </w:r>
      <w:r w:rsidRPr="009D1480">
        <w:t xml:space="preserve"> OverallCond</w:t>
      </w:r>
      <w:r>
        <w:t>, and</w:t>
      </w:r>
      <w:r w:rsidRPr="009D1480">
        <w:t xml:space="preserve"> logYearBuilt</w:t>
      </w:r>
      <w:r>
        <w:t>.</w:t>
      </w:r>
    </w:p>
    <w:p w14:paraId="68EE06CA" w14:textId="77777777" w:rsidR="009D1480" w:rsidRDefault="009D1480" w:rsidP="009D1480"/>
    <w:p w14:paraId="7AEBEFDF" w14:textId="5699B192" w:rsidR="009D1480" w:rsidRDefault="00772812" w:rsidP="009D1480">
      <w:r>
        <w:rPr>
          <w:noProof/>
        </w:rPr>
        <w:drawing>
          <wp:inline distT="0" distB="0" distL="0" distR="0" wp14:anchorId="613E06AD" wp14:editId="13B6CE7D">
            <wp:extent cx="5943600" cy="78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30 at 3.48.16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14:paraId="106F53B1" w14:textId="0AB78B30" w:rsidR="00D66483" w:rsidRPr="009D1480" w:rsidRDefault="00D66483" w:rsidP="005D1CB2">
      <w:pPr>
        <w:pStyle w:val="Caption"/>
        <w:jc w:val="center"/>
      </w:pPr>
      <w:r>
        <w:t xml:space="preserve">Figure </w:t>
      </w:r>
      <w:r w:rsidR="00D9393B">
        <w:t>18</w:t>
      </w:r>
      <w:r>
        <w:t xml:space="preserve"> - PCA Model Analysis Results</w:t>
      </w:r>
    </w:p>
    <w:p w14:paraId="551A9D8D" w14:textId="343A1643" w:rsidR="00DE64FB" w:rsidRDefault="00DE64FB" w:rsidP="00DE64FB">
      <w:r>
        <w:t>Each of the three model selection approaches yielded very similar results.  Backward</w:t>
      </w:r>
      <w:r w:rsidR="00C5539A">
        <w:t xml:space="preserve"> yielded the best results with Cross V</w:t>
      </w:r>
      <w:r>
        <w:t>alidation being the real tie breaker of .001 difference.</w:t>
      </w:r>
    </w:p>
    <w:p w14:paraId="193AAD59" w14:textId="77777777" w:rsidR="00C5539A" w:rsidRDefault="00C5539A" w:rsidP="00DE64FB"/>
    <w:p w14:paraId="7B18E73A" w14:textId="5D6A7BC7" w:rsidR="00C5539A" w:rsidRDefault="00C5539A" w:rsidP="00DE64FB">
      <w:r>
        <w:t>Interestingly, the redo of the original analysis (Project 1), the Backward Model did not even register any numeric results.  And</w:t>
      </w:r>
      <w:r w:rsidR="00D9393B">
        <w:t xml:space="preserve"> now it was</w:t>
      </w:r>
      <w:r>
        <w:t xml:space="preserve"> the best model approach by a slim margin.</w:t>
      </w:r>
    </w:p>
    <w:p w14:paraId="2C6187AB" w14:textId="77777777" w:rsidR="00D66483" w:rsidRDefault="00D66483" w:rsidP="00EA2DC5"/>
    <w:p w14:paraId="22EC8DCB" w14:textId="77775471" w:rsidR="00D66483" w:rsidRDefault="00D66483" w:rsidP="00D66483">
      <w:pPr>
        <w:pStyle w:val="Heading2"/>
      </w:pPr>
      <w:r>
        <w:t>PCA Backward Model Parameter Interpretation</w:t>
      </w:r>
    </w:p>
    <w:p w14:paraId="18E7EBB7" w14:textId="77777777" w:rsidR="00DE64FB" w:rsidRDefault="00DE64FB" w:rsidP="00DE64FB">
      <w:r>
        <w:t>SalePrice = Intercept (ln -6637093) + MSSubClass (53) + logLotFrontage (ln6644) + logLotArea (ln40632)</w:t>
      </w:r>
      <w:r w:rsidRPr="005D1CB2">
        <w:t xml:space="preserve"> </w:t>
      </w:r>
      <w:r>
        <w:t>+ OverallQual (37447) + OverallCond (3241) + logYearBuilt (ln813363).</w:t>
      </w:r>
      <w:bookmarkStart w:id="4" w:name="_GoBack"/>
      <w:bookmarkEnd w:id="4"/>
    </w:p>
    <w:p w14:paraId="144A7B5D" w14:textId="77777777" w:rsidR="00DE64FB" w:rsidRDefault="00DE64FB" w:rsidP="00DE64FB"/>
    <w:p w14:paraId="086B54E3" w14:textId="77777777" w:rsidR="00DE64FB" w:rsidRDefault="00DE64FB" w:rsidP="00DE64FB">
      <w:r>
        <w:t>Rewritten in exponential form:</w:t>
      </w:r>
    </w:p>
    <w:p w14:paraId="18A4417D" w14:textId="77777777" w:rsidR="00DE64FB" w:rsidRDefault="00DE64FB" w:rsidP="00DE64FB">
      <w:r>
        <w:t>SalePrice = Intercept (-7) + MSSubClass (53) + LotFrontage (4) + LotArea (4.6) + OverallQual (37447) + OverallCond (3241) + YearBuilt (6).</w:t>
      </w:r>
    </w:p>
    <w:p w14:paraId="707114A6" w14:textId="77777777" w:rsidR="00DE64FB" w:rsidRDefault="00DE64FB" w:rsidP="00DE64FB"/>
    <w:p w14:paraId="3D322602" w14:textId="26D94797" w:rsidR="00DE64FB" w:rsidRDefault="00C5539A" w:rsidP="00DE64FB">
      <w:pPr>
        <w:rPr>
          <w:rFonts w:eastAsia="Times New Roman" w:cs="Times New Roman"/>
        </w:rPr>
      </w:pPr>
      <w:r>
        <w:rPr>
          <w:rFonts w:eastAsia="Times New Roman" w:cs="Times New Roman"/>
        </w:rPr>
        <w:t>If the Sale Price was</w:t>
      </w:r>
      <w:r w:rsidR="00DE64FB">
        <w:rPr>
          <w:rFonts w:eastAsia="Times New Roman" w:cs="Times New Roman"/>
        </w:rPr>
        <w:t xml:space="preserve"> $0, the prediction for the cost of the house would be $ -7.</w:t>
      </w:r>
    </w:p>
    <w:p w14:paraId="47E8DE63" w14:textId="77777777" w:rsidR="00DE64FB" w:rsidRDefault="00DE64FB" w:rsidP="00DE64FB">
      <w:pPr>
        <w:rPr>
          <w:rFonts w:eastAsia="Times New Roman" w:cs="Times New Roman"/>
        </w:rPr>
      </w:pPr>
    </w:p>
    <w:p w14:paraId="4BA856A1" w14:textId="77777777" w:rsidR="00DE64FB" w:rsidRDefault="00DE64FB" w:rsidP="00DE64FB">
      <w:pPr>
        <w:rPr>
          <w:rFonts w:eastAsia="Times New Roman" w:cs="Times New Roman"/>
        </w:rPr>
      </w:pPr>
      <w:r>
        <w:rPr>
          <w:rFonts w:eastAsia="Times New Roman" w:cs="Times New Roman"/>
        </w:rPr>
        <w:t xml:space="preserve">For every extra $1 in Sale Price, the predicted sales price increases by $40,749: </w:t>
      </w:r>
    </w:p>
    <w:p w14:paraId="14103017" w14:textId="77777777" w:rsidR="00DE64FB" w:rsidRDefault="00DE64FB" w:rsidP="00DE64FB">
      <w:pPr>
        <w:rPr>
          <w:rFonts w:eastAsia="Times New Roman" w:cs="Times New Roman"/>
        </w:rPr>
      </w:pPr>
      <w:r>
        <w:rPr>
          <w:rFonts w:eastAsia="Times New Roman" w:cs="Times New Roman"/>
        </w:rPr>
        <w:tab/>
        <w:t>Intercept -$7</w:t>
      </w:r>
    </w:p>
    <w:p w14:paraId="4C118E6A" w14:textId="77777777" w:rsidR="00DE64FB" w:rsidRDefault="00DE64FB" w:rsidP="00DE64FB">
      <w:pPr>
        <w:rPr>
          <w:rFonts w:eastAsia="Times New Roman" w:cs="Times New Roman"/>
        </w:rPr>
      </w:pPr>
      <w:r>
        <w:rPr>
          <w:rFonts w:eastAsia="Times New Roman" w:cs="Times New Roman"/>
        </w:rPr>
        <w:tab/>
        <w:t>Increase by $53 for MSSubClass [CI -9.7, 115.7]</w:t>
      </w:r>
    </w:p>
    <w:p w14:paraId="58914ADA" w14:textId="77777777" w:rsidR="00DE64FB" w:rsidRDefault="00DE64FB" w:rsidP="00DE64FB">
      <w:pPr>
        <w:rPr>
          <w:rFonts w:eastAsia="Times New Roman" w:cs="Times New Roman"/>
        </w:rPr>
      </w:pPr>
      <w:r>
        <w:rPr>
          <w:rFonts w:eastAsia="Times New Roman" w:cs="Times New Roman"/>
        </w:rPr>
        <w:tab/>
        <w:t>Increase by $4 for LotFrontage [CI -3.5, 4.2]</w:t>
      </w:r>
    </w:p>
    <w:p w14:paraId="58F17EEF" w14:textId="77777777" w:rsidR="00DE64FB" w:rsidRDefault="00DE64FB" w:rsidP="00DE64FB">
      <w:pPr>
        <w:rPr>
          <w:rFonts w:eastAsia="Times New Roman" w:cs="Times New Roman"/>
        </w:rPr>
      </w:pPr>
      <w:r>
        <w:rPr>
          <w:rFonts w:eastAsia="Times New Roman" w:cs="Times New Roman"/>
        </w:rPr>
        <w:tab/>
        <w:t>Increase by $4.6 for LotArea [CI 4.5, 4.6]</w:t>
      </w:r>
    </w:p>
    <w:p w14:paraId="439F8CB0" w14:textId="77777777" w:rsidR="00DE64FB" w:rsidRDefault="00DE64FB" w:rsidP="00DE64FB">
      <w:pPr>
        <w:rPr>
          <w:rFonts w:eastAsia="Times New Roman" w:cs="Times New Roman"/>
        </w:rPr>
      </w:pPr>
      <w:r>
        <w:rPr>
          <w:rFonts w:eastAsia="Times New Roman" w:cs="Times New Roman"/>
        </w:rPr>
        <w:t xml:space="preserve"> </w:t>
      </w:r>
      <w:r>
        <w:rPr>
          <w:rFonts w:eastAsia="Times New Roman" w:cs="Times New Roman"/>
        </w:rPr>
        <w:tab/>
        <w:t>Increase by $37447 for OverallQual [CI 3584, 39511]</w:t>
      </w:r>
    </w:p>
    <w:p w14:paraId="5AE50B0F" w14:textId="77777777" w:rsidR="00DE64FB" w:rsidRDefault="00DE64FB" w:rsidP="00DE64FB">
      <w:pPr>
        <w:rPr>
          <w:rFonts w:eastAsia="Times New Roman" w:cs="Times New Roman"/>
        </w:rPr>
      </w:pPr>
      <w:r>
        <w:rPr>
          <w:rFonts w:eastAsia="Times New Roman" w:cs="Times New Roman"/>
        </w:rPr>
        <w:tab/>
        <w:t>Increase by $3241 for OverallCond [CI 1044, 5438]</w:t>
      </w:r>
    </w:p>
    <w:p w14:paraId="1FE63776" w14:textId="77777777" w:rsidR="00DE64FB" w:rsidRPr="00DE64FB" w:rsidRDefault="00DE64FB" w:rsidP="00DE64FB">
      <w:pPr>
        <w:rPr>
          <w:rFonts w:eastAsia="Times New Roman" w:cs="Times New Roman"/>
        </w:rPr>
      </w:pPr>
      <w:r>
        <w:rPr>
          <w:rFonts w:eastAsia="Times New Roman" w:cs="Times New Roman"/>
        </w:rPr>
        <w:tab/>
        <w:t>Increase by $6 for YearBuilt [CI 5.8, 6.0]</w:t>
      </w:r>
      <w:r>
        <w:tab/>
      </w:r>
    </w:p>
    <w:p w14:paraId="5DEA6AC1" w14:textId="77777777" w:rsidR="00DE64FB" w:rsidRDefault="00DE64FB" w:rsidP="00DE64FB"/>
    <w:p w14:paraId="7413065C" w14:textId="77777777" w:rsidR="00DE64FB" w:rsidRPr="00DE64FB" w:rsidRDefault="00DE64FB" w:rsidP="00DE64FB"/>
    <w:p w14:paraId="271F511C" w14:textId="3E400FB9" w:rsidR="00D66483" w:rsidRDefault="005D1CB2" w:rsidP="005D1CB2">
      <w:pPr>
        <w:jc w:val="center"/>
      </w:pPr>
      <w:r>
        <w:rPr>
          <w:noProof/>
        </w:rPr>
        <w:lastRenderedPageBreak/>
        <w:drawing>
          <wp:inline distT="0" distB="0" distL="0" distR="0" wp14:anchorId="3AA8091E" wp14:editId="7876C8FB">
            <wp:extent cx="3858977" cy="5053627"/>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29 at 8.12.16 AM.png"/>
                    <pic:cNvPicPr/>
                  </pic:nvPicPr>
                  <pic:blipFill>
                    <a:blip r:embed="rId40">
                      <a:extLst>
                        <a:ext uri="{28A0092B-C50C-407E-A947-70E740481C1C}">
                          <a14:useLocalDpi xmlns:a14="http://schemas.microsoft.com/office/drawing/2010/main" val="0"/>
                        </a:ext>
                      </a:extLst>
                    </a:blip>
                    <a:stretch>
                      <a:fillRect/>
                    </a:stretch>
                  </pic:blipFill>
                  <pic:spPr>
                    <a:xfrm>
                      <a:off x="0" y="0"/>
                      <a:ext cx="3863120" cy="5059052"/>
                    </a:xfrm>
                    <a:prstGeom prst="rect">
                      <a:avLst/>
                    </a:prstGeom>
                  </pic:spPr>
                </pic:pic>
              </a:graphicData>
            </a:graphic>
          </wp:inline>
        </w:drawing>
      </w:r>
    </w:p>
    <w:p w14:paraId="2EDD35E4" w14:textId="08D418F7" w:rsidR="005D1CB2" w:rsidRPr="00D66483" w:rsidRDefault="005D1CB2" w:rsidP="005D1CB2">
      <w:pPr>
        <w:pStyle w:val="Caption"/>
        <w:jc w:val="center"/>
      </w:pPr>
      <w:r>
        <w:t xml:space="preserve">Figure </w:t>
      </w:r>
      <w:r w:rsidR="00D9393B">
        <w:t>19</w:t>
      </w:r>
      <w:r>
        <w:t xml:space="preserve"> - PCA Model Backward Selection Linear Regression</w:t>
      </w:r>
    </w:p>
    <w:p w14:paraId="6ED30C5D" w14:textId="77777777" w:rsidR="00D66483" w:rsidRPr="00D66483" w:rsidRDefault="00D66483" w:rsidP="00D66483"/>
    <w:p w14:paraId="6D504282" w14:textId="77777777" w:rsidR="00D66483" w:rsidRDefault="00D66483" w:rsidP="00EA2DC5"/>
    <w:p w14:paraId="1A62B4B7" w14:textId="11A5D966" w:rsidR="00D66483" w:rsidRDefault="00DE64FB" w:rsidP="00DE64FB">
      <w:pPr>
        <w:pStyle w:val="Heading2"/>
      </w:pPr>
      <w:r>
        <w:t>PCA Model Conclusion</w:t>
      </w:r>
    </w:p>
    <w:p w14:paraId="20EDE6DD" w14:textId="7BE0DF17" w:rsidR="00DE64FB" w:rsidRPr="004C0987" w:rsidRDefault="00EA2DC5" w:rsidP="00EA2DC5">
      <w:r>
        <w:t>Princip</w:t>
      </w:r>
      <w:r w:rsidR="004C0987">
        <w:t>al Component Analysis was</w:t>
      </w:r>
      <w:r w:rsidR="00DE64FB">
        <w:t xml:space="preserve"> a much better </w:t>
      </w:r>
      <w:r>
        <w:t>way to reduce the number of variables</w:t>
      </w:r>
      <w:r w:rsidR="00DE64FB">
        <w:t>, especially when dealing wit</w:t>
      </w:r>
      <w:r w:rsidR="00D9393B">
        <w:t>h large number of variables</w:t>
      </w:r>
      <w:r w:rsidR="00DE64FB">
        <w:t>.  The variables selected and the model interpretation also make logical sense in the real world.  Having a home price at -$7 in Am</w:t>
      </w:r>
      <w:r w:rsidR="004C0987">
        <w:t xml:space="preserve">es IA would not be unfathomable.   The </w:t>
      </w:r>
      <w:r w:rsidR="00DE64FB">
        <w:t>imp</w:t>
      </w:r>
      <w:r w:rsidR="004C0987">
        <w:t>act of all the variables chosen on the price makes sense.  The Adj R</w:t>
      </w:r>
      <w:r w:rsidR="004C0987">
        <w:rPr>
          <w:vertAlign w:val="superscript"/>
        </w:rPr>
        <w:t xml:space="preserve">2 </w:t>
      </w:r>
      <w:r w:rsidR="004C0987">
        <w:t>of .7 also strengthens the model’s usability.</w:t>
      </w:r>
    </w:p>
    <w:p w14:paraId="6075019D" w14:textId="77777777" w:rsidR="00DE64FB" w:rsidRDefault="00DE64FB" w:rsidP="00EA2DC5"/>
    <w:p w14:paraId="7F7A649B" w14:textId="65D67832" w:rsidR="00460BCA" w:rsidRDefault="00BC7D86" w:rsidP="00460BCA">
      <w:pPr>
        <w:pStyle w:val="Heading1"/>
      </w:pPr>
      <w:r>
        <w:t>Linear Discriminant Analysis</w:t>
      </w:r>
    </w:p>
    <w:p w14:paraId="54CA0960" w14:textId="372CBE4D" w:rsidR="00BC7D86" w:rsidRDefault="00BC7D86" w:rsidP="00BC7D86">
      <w:r>
        <w:t>Fishers. Compare 2 groups.</w:t>
      </w:r>
    </w:p>
    <w:p w14:paraId="618B46EC" w14:textId="77777777" w:rsidR="00BC7D86" w:rsidRDefault="00BC7D86" w:rsidP="00BC7D86"/>
    <w:p w14:paraId="4A8D5F65" w14:textId="67EFB262" w:rsidR="00BC7D86" w:rsidRDefault="00BC7D86" w:rsidP="00BC7D86">
      <w:pPr>
        <w:pStyle w:val="Heading1"/>
      </w:pPr>
      <w:r>
        <w:t>Conclusion</w:t>
      </w:r>
    </w:p>
    <w:p w14:paraId="11DCD5ED" w14:textId="564D0ABA" w:rsidR="00DF7773" w:rsidRPr="0051531D" w:rsidRDefault="0051531D" w:rsidP="00DF7773">
      <w:r>
        <w:t xml:space="preserve">The software engineering discipline taught that the human brain can grasp 7 </w:t>
      </w:r>
      <w:r w:rsidR="004C0987">
        <w:t xml:space="preserve">– plus or minus 2 </w:t>
      </w:r>
      <w:r>
        <w:t xml:space="preserve">things </w:t>
      </w:r>
      <w:r w:rsidR="004C0987">
        <w:t>at once</w:t>
      </w:r>
      <w:r>
        <w:t>.</w:t>
      </w:r>
      <w:r>
        <w:rPr>
          <w:rStyle w:val="FootnoteReference"/>
        </w:rPr>
        <w:footnoteReference w:id="3"/>
      </w:r>
      <w:r w:rsidR="004C0987">
        <w:t xml:space="preserve">  Working with 80 variables was beyond comprehension and added unnecessary complexity. </w:t>
      </w:r>
      <w:r>
        <w:t xml:space="preserve"> Techniques like PCA and LDA are ways to allow comp</w:t>
      </w:r>
      <w:r w:rsidR="004C0987">
        <w:t xml:space="preserve">uters to manage the complexity and get the model down to a size the human brain can conceptualize. </w:t>
      </w:r>
      <w:r>
        <w:t xml:space="preserve"> Statistical evaluation metrics like PRESS, AIC, SBC/BIC, Adjusted R</w:t>
      </w:r>
      <w:r>
        <w:rPr>
          <w:vertAlign w:val="superscript"/>
        </w:rPr>
        <w:t xml:space="preserve">2 </w:t>
      </w:r>
      <w:r>
        <w:t>allow the Data Scientist to deter</w:t>
      </w:r>
      <w:r w:rsidR="004C0987">
        <w:t>mine if model contained any value.</w:t>
      </w:r>
    </w:p>
    <w:p w14:paraId="6007B305" w14:textId="77777777" w:rsidR="00DF7773" w:rsidRDefault="00DF7773" w:rsidP="00DF7773"/>
    <w:p w14:paraId="226BC36D" w14:textId="5BF8AF55" w:rsidR="00DF7773" w:rsidRDefault="005A4105" w:rsidP="005A4105">
      <w:pPr>
        <w:pStyle w:val="Heading1"/>
      </w:pPr>
      <w:r>
        <w:t>Addressing Comments</w:t>
      </w:r>
    </w:p>
    <w:p w14:paraId="492D439B" w14:textId="30204BB7" w:rsidR="00A806C4" w:rsidRDefault="00A806C4" w:rsidP="00A806C4">
      <w:r>
        <w:t>Complimentary comments are being skipped. Thank you for the kind words.</w:t>
      </w:r>
    </w:p>
    <w:p w14:paraId="68877855" w14:textId="77777777" w:rsidR="00A806C4" w:rsidRPr="00A806C4" w:rsidRDefault="00A806C4" w:rsidP="00A806C4"/>
    <w:p w14:paraId="46A3B1D2" w14:textId="10E99F5B" w:rsidR="00A806C4" w:rsidRDefault="00A806C4" w:rsidP="00A806C4">
      <w:pPr>
        <w:pStyle w:val="CommentText"/>
      </w:pPr>
      <w:r>
        <w:t xml:space="preserve">Comment: </w:t>
      </w:r>
      <w:r w:rsidRPr="00A806C4">
        <w:rPr>
          <w:i/>
        </w:rPr>
        <w:t>I think it will look better without the dot in front of each section title</w:t>
      </w:r>
      <w:r>
        <w:t>.</w:t>
      </w:r>
    </w:p>
    <w:p w14:paraId="6D932645" w14:textId="602EA5C1" w:rsidR="00A806C4" w:rsidRDefault="00667251" w:rsidP="00A806C4">
      <w:pPr>
        <w:pStyle w:val="CommentText"/>
      </w:pPr>
      <w:r>
        <w:t xml:space="preserve">Response: There is no </w:t>
      </w:r>
      <w:r w:rsidR="00A806C4">
        <w:t>‘dot’ in front of MSWord Heading1 on my Mac version. Likely this is a compatibility issue.  A PDF will be used to eliminate this problem.</w:t>
      </w:r>
    </w:p>
    <w:p w14:paraId="62058877" w14:textId="77777777" w:rsidR="00A806C4" w:rsidRDefault="00A806C4" w:rsidP="00A806C4">
      <w:pPr>
        <w:pStyle w:val="CommentText"/>
      </w:pPr>
    </w:p>
    <w:p w14:paraId="09512708" w14:textId="558C0EB8" w:rsidR="00A806C4" w:rsidRDefault="00A806C4" w:rsidP="00A806C4">
      <w:pPr>
        <w:pStyle w:val="CommentText"/>
      </w:pPr>
      <w:r>
        <w:t xml:space="preserve">Comment: </w:t>
      </w:r>
      <w:r w:rsidRPr="00A806C4">
        <w:rPr>
          <w:i/>
        </w:rPr>
        <w:t>Scatter plots, histograms, correlation matrix are expected for EDA.</w:t>
      </w:r>
    </w:p>
    <w:p w14:paraId="3EF31F27" w14:textId="65C37281" w:rsidR="00A806C4" w:rsidRDefault="00A806C4" w:rsidP="00A806C4">
      <w:pPr>
        <w:pStyle w:val="CommentText"/>
      </w:pPr>
      <w:r>
        <w:t>Response: The Exploratory section has be</w:t>
      </w:r>
      <w:r w:rsidR="00264B2A">
        <w:t xml:space="preserve">en reassessed and rewritten. </w:t>
      </w:r>
    </w:p>
    <w:p w14:paraId="791D7A23" w14:textId="77777777" w:rsidR="00A806C4" w:rsidRDefault="00A806C4" w:rsidP="00A806C4">
      <w:pPr>
        <w:pStyle w:val="CommentText"/>
      </w:pPr>
    </w:p>
    <w:p w14:paraId="1A79BBBE" w14:textId="77777777" w:rsidR="00435291" w:rsidRDefault="00435291" w:rsidP="00435291">
      <w:pPr>
        <w:pStyle w:val="CommentText"/>
        <w:rPr>
          <w:i/>
        </w:rPr>
      </w:pPr>
      <w:r>
        <w:t xml:space="preserve">Comment: </w:t>
      </w:r>
      <w:r w:rsidRPr="00435291">
        <w:rPr>
          <w:i/>
        </w:rPr>
        <w:t>I suppose you meant external cross validation is performed but I didn’t see the data partitioning step in your code. This needs a little clarification.</w:t>
      </w:r>
    </w:p>
    <w:p w14:paraId="31B9D323" w14:textId="46015E24" w:rsidR="00435291" w:rsidRDefault="00435291" w:rsidP="00435291">
      <w:pPr>
        <w:pStyle w:val="CommentText"/>
        <w:rPr>
          <w:i/>
        </w:rPr>
      </w:pPr>
      <w:r>
        <w:rPr>
          <w:rStyle w:val="CommentReference"/>
        </w:rPr>
        <w:annotationRef/>
      </w:r>
      <w:r w:rsidRPr="00435291">
        <w:rPr>
          <w:i/>
        </w:rPr>
        <w:t>I checked your code and see your CV methods in code which is used to build the model using the whole train.csv. But I view it as an internal CV.</w:t>
      </w:r>
      <w:r>
        <w:rPr>
          <w:i/>
        </w:rPr>
        <w:t xml:space="preserve"> </w:t>
      </w:r>
      <w:r w:rsidRPr="00435291">
        <w:rPr>
          <w:i/>
        </w:rPr>
        <w:t>Our project description says “internal CV Press required” and “</w:t>
      </w:r>
      <w:r w:rsidRPr="00435291">
        <w:rPr>
          <w:i/>
          <w:sz w:val="22"/>
        </w:rPr>
        <w:t>We will say that an external cross validation is mandatory to compare the adjusted R2 and AIC of competing models based on the validation dataset.</w:t>
      </w:r>
      <w:r w:rsidRPr="00435291">
        <w:rPr>
          <w:i/>
        </w:rPr>
        <w:t>”</w:t>
      </w:r>
    </w:p>
    <w:p w14:paraId="3D856A03" w14:textId="77AA67C1" w:rsidR="00435291" w:rsidRPr="00435291" w:rsidRDefault="00435291" w:rsidP="00435291">
      <w:pPr>
        <w:pStyle w:val="CommentText"/>
      </w:pPr>
      <w:r w:rsidRPr="003E6E74">
        <w:t>Response:</w:t>
      </w:r>
      <w:r w:rsidR="003E6E74">
        <w:t xml:space="preserve">  My understanding was using all of the data as “train” to train the model, then use same data in test to do the testing and submit to Kaggle.  This was lack of understanding on my part.  This was redone for the new model approach in Project 2.</w:t>
      </w:r>
    </w:p>
    <w:p w14:paraId="7C39D964" w14:textId="77777777" w:rsidR="00435291" w:rsidRDefault="00435291" w:rsidP="00435291">
      <w:pPr>
        <w:pStyle w:val="CommentText"/>
      </w:pPr>
    </w:p>
    <w:p w14:paraId="31B21488" w14:textId="77777777" w:rsidR="001E42E4" w:rsidRDefault="001E42E4" w:rsidP="001E42E4">
      <w:pPr>
        <w:pStyle w:val="CommentText"/>
        <w:rPr>
          <w:i/>
        </w:rPr>
      </w:pPr>
      <w:r>
        <w:t xml:space="preserve">Comment: </w:t>
      </w:r>
      <w:r w:rsidRPr="001E42E4">
        <w:rPr>
          <w:i/>
        </w:rPr>
        <w:t>The intercept means, when all predictors are 0, the sale price is -$44063.</w:t>
      </w:r>
    </w:p>
    <w:p w14:paraId="17CA7462" w14:textId="1740FA92" w:rsidR="001E42E4" w:rsidRPr="001E42E4" w:rsidRDefault="001E42E4" w:rsidP="001E42E4">
      <w:pPr>
        <w:pStyle w:val="CommentText"/>
      </w:pPr>
      <w:r w:rsidRPr="00FB2366">
        <w:t>Response:</w:t>
      </w:r>
      <w:r>
        <w:t xml:space="preserve"> </w:t>
      </w:r>
      <w:r w:rsidR="00667251">
        <w:t xml:space="preserve"> See the new </w:t>
      </w:r>
      <w:r w:rsidR="00FB2366">
        <w:t>Parameter Interpretation section.</w:t>
      </w:r>
    </w:p>
    <w:p w14:paraId="07B133BF" w14:textId="567716CA" w:rsidR="00A806C4" w:rsidRDefault="00A806C4" w:rsidP="00A806C4">
      <w:pPr>
        <w:pStyle w:val="CommentText"/>
      </w:pPr>
    </w:p>
    <w:p w14:paraId="349F9DE7" w14:textId="77777777" w:rsidR="00D30D2B" w:rsidRDefault="00264B2A" w:rsidP="00A806C4">
      <w:pPr>
        <w:pStyle w:val="CommentText"/>
      </w:pPr>
      <w:r>
        <w:t xml:space="preserve">Comment: </w:t>
      </w:r>
      <w:r w:rsidRPr="00D30D2B">
        <w:rPr>
          <w:i/>
        </w:rPr>
        <w:t>“</w:t>
      </w:r>
      <w:r w:rsidRPr="00D30D2B">
        <w:t xml:space="preserve">Coefficient of Variation of 110.0 seems high as a unit-less number. </w:t>
      </w:r>
      <w:r w:rsidR="00D30D2B" w:rsidRPr="00D30D2B">
        <w:rPr>
          <w:i/>
        </w:rPr>
        <w:t>“</w:t>
      </w:r>
      <w:r w:rsidR="00D30D2B">
        <w:t xml:space="preserve">   </w:t>
      </w:r>
    </w:p>
    <w:p w14:paraId="00A0F0C6" w14:textId="3B9C61D0" w:rsidR="00D30D2B" w:rsidRPr="00D30D2B" w:rsidRDefault="00D30D2B" w:rsidP="00A806C4">
      <w:pPr>
        <w:pStyle w:val="CommentText"/>
        <w:rPr>
          <w:i/>
        </w:rPr>
      </w:pPr>
      <w:r w:rsidRPr="00D30D2B">
        <w:rPr>
          <w:i/>
        </w:rPr>
        <w:t>Don’t</w:t>
      </w:r>
      <w:r w:rsidR="00264B2A" w:rsidRPr="00D30D2B">
        <w:rPr>
          <w:i/>
        </w:rPr>
        <w:t xml:space="preserve"> really understand this.</w:t>
      </w:r>
    </w:p>
    <w:p w14:paraId="08D57CD7" w14:textId="43016A91" w:rsidR="00264B2A" w:rsidRDefault="00264B2A" w:rsidP="00A806C4">
      <w:pPr>
        <w:pStyle w:val="CommentText"/>
      </w:pPr>
      <w:r>
        <w:t>Response: The statement was referring to the interpretation of 110.0. If the Coefficient of Variation represented the variation on housing price, say $110.0</w:t>
      </w:r>
      <w:r w:rsidR="009C6C5F">
        <w:t>0</w:t>
      </w:r>
      <w:r>
        <w:t xml:space="preserve"> in relation to a home that </w:t>
      </w:r>
      <w:r>
        <w:lastRenderedPageBreak/>
        <w:t xml:space="preserve">sells for hundreds of thousands of dollars, it is small.  </w:t>
      </w:r>
      <w:r w:rsidR="00FB2366">
        <w:t xml:space="preserve">The result of the </w:t>
      </w:r>
      <w:r w:rsidR="009C6C5F">
        <w:t xml:space="preserve">new </w:t>
      </w:r>
      <w:r w:rsidR="00FB2366">
        <w:t>LASSO model changes the coefficient to 24.34.</w:t>
      </w:r>
    </w:p>
    <w:p w14:paraId="537576D4" w14:textId="77777777" w:rsidR="00D30D2B" w:rsidRDefault="00D30D2B" w:rsidP="00A806C4">
      <w:pPr>
        <w:pStyle w:val="CommentText"/>
      </w:pPr>
    </w:p>
    <w:p w14:paraId="5E209CE8" w14:textId="77777777" w:rsidR="00D30D2B" w:rsidRDefault="00D30D2B" w:rsidP="00A806C4">
      <w:pPr>
        <w:pStyle w:val="CommentText"/>
      </w:pPr>
      <w:r>
        <w:t xml:space="preserve">Comment: </w:t>
      </w:r>
      <w:commentRangeStart w:id="5"/>
      <w:r>
        <w:t>If the Sales Price increases by $1, the Model predicts Basement Full Bath (</w:t>
      </w:r>
      <w:proofErr w:type="spellStart"/>
      <w:r>
        <w:t>BsmtFullBath</w:t>
      </w:r>
      <w:proofErr w:type="spellEnd"/>
      <w:r>
        <w:t xml:space="preserve">) will decrease Sales Price by approximately $43,554 </w:t>
      </w:r>
      <w:commentRangeEnd w:id="5"/>
      <w:r>
        <w:rPr>
          <w:rStyle w:val="CommentReference"/>
        </w:rPr>
        <w:commentReference w:id="5"/>
      </w:r>
      <w:r>
        <w:t xml:space="preserve">  </w:t>
      </w:r>
    </w:p>
    <w:p w14:paraId="5C5C79EE" w14:textId="22E41F1A" w:rsidR="00D30D2B" w:rsidRDefault="00D30D2B" w:rsidP="00A806C4">
      <w:pPr>
        <w:pStyle w:val="CommentText"/>
        <w:rPr>
          <w:i/>
        </w:rPr>
      </w:pPr>
      <w:r w:rsidRPr="00D30D2B">
        <w:rPr>
          <w:i/>
        </w:rPr>
        <w:t>When you interpret the coefficient in regression model, focus on how one unit increase of the predictor will impact the response. Don’t start with the change of response</w:t>
      </w:r>
      <w:r>
        <w:rPr>
          <w:i/>
        </w:rPr>
        <w:t>.</w:t>
      </w:r>
    </w:p>
    <w:p w14:paraId="2489E836" w14:textId="093F727D" w:rsidR="00D30D2B" w:rsidRPr="00D30D2B" w:rsidRDefault="00D30D2B" w:rsidP="00A806C4">
      <w:pPr>
        <w:pStyle w:val="CommentText"/>
      </w:pPr>
      <w:r w:rsidRPr="00FB2366">
        <w:t>Response:</w:t>
      </w:r>
      <w:r w:rsidR="00FB2366">
        <w:t xml:space="preserve">  See new Parameter Interpretation section.</w:t>
      </w:r>
    </w:p>
    <w:p w14:paraId="1A16138C" w14:textId="77777777" w:rsidR="005A4105" w:rsidRDefault="005A4105" w:rsidP="005A4105"/>
    <w:p w14:paraId="43424138" w14:textId="77777777" w:rsidR="00F47D6D" w:rsidRDefault="00F47D6D" w:rsidP="00F47D6D">
      <w:pPr>
        <w:pStyle w:val="CommentText"/>
        <w:rPr>
          <w:i/>
        </w:rPr>
      </w:pPr>
      <w:r>
        <w:t xml:space="preserve">Comment: </w:t>
      </w:r>
      <w:r w:rsidRPr="00146B9E">
        <w:rPr>
          <w:i/>
        </w:rPr>
        <w:t>“The model exhibits enough of a Normal distribution with adequate scatter…”</w:t>
      </w:r>
    </w:p>
    <w:p w14:paraId="5FCCCF58" w14:textId="77777777" w:rsidR="00F47D6D" w:rsidRDefault="00F47D6D" w:rsidP="00F47D6D">
      <w:pPr>
        <w:pStyle w:val="CommentText"/>
        <w:rPr>
          <w:i/>
        </w:rPr>
      </w:pPr>
      <w:r w:rsidRPr="00146B9E">
        <w:rPr>
          <w:i/>
        </w:rPr>
        <w:t>Again, the variance is clearly not constant</w:t>
      </w:r>
    </w:p>
    <w:p w14:paraId="4F3B402E" w14:textId="53E19053" w:rsidR="00F47D6D" w:rsidRDefault="00F47D6D" w:rsidP="00F47D6D">
      <w:pPr>
        <w:pStyle w:val="CommentText"/>
      </w:pPr>
      <w:r>
        <w:t>Response: Chose to rework the EDA and the approach.</w:t>
      </w:r>
      <w:r w:rsidR="009C6C5F">
        <w:t xml:space="preserve">  See the </w:t>
      </w:r>
      <w:r w:rsidR="00622162">
        <w:t>Exploratory Data Analysis section.</w:t>
      </w:r>
    </w:p>
    <w:p w14:paraId="4A1FDBDB" w14:textId="77777777" w:rsidR="00F47D6D" w:rsidRPr="005A4105" w:rsidRDefault="00F47D6D" w:rsidP="005A4105"/>
    <w:p w14:paraId="6AE05B9F" w14:textId="77777777" w:rsidR="00D30D2B" w:rsidRPr="00D30D2B" w:rsidRDefault="00D30D2B" w:rsidP="00D30D2B">
      <w:pPr>
        <w:pStyle w:val="CommentText"/>
        <w:rPr>
          <w:i/>
        </w:rPr>
      </w:pPr>
      <w:r>
        <w:t xml:space="preserve">Comment: </w:t>
      </w:r>
      <w:r w:rsidRPr="00D30D2B">
        <w:rPr>
          <w:i/>
        </w:rPr>
        <w:t>Are there two captions given to the same table? There is already one title above this table.</w:t>
      </w:r>
    </w:p>
    <w:p w14:paraId="5986C4F5" w14:textId="3C27D328" w:rsidR="009416D5" w:rsidRDefault="00D30D2B" w:rsidP="009416D5">
      <w:r>
        <w:t>Response: Proof reading error. Fixed.</w:t>
      </w:r>
    </w:p>
    <w:p w14:paraId="49DDEAF3" w14:textId="77777777" w:rsidR="00146B9E" w:rsidRDefault="00146B9E" w:rsidP="009416D5"/>
    <w:p w14:paraId="5587076E" w14:textId="77777777" w:rsidR="00F47D6D" w:rsidRDefault="00F47D6D" w:rsidP="00F47D6D">
      <w:r>
        <w:t xml:space="preserve">Comment:  </w:t>
      </w:r>
      <w:commentRangeStart w:id="6"/>
      <w:r w:rsidRPr="00F47D6D">
        <w:rPr>
          <w:i/>
        </w:rPr>
        <w:t>Where is equilibrium?  Not sure at this point, but recognize that the data mining effort was clearly not worth the effort.</w:t>
      </w:r>
      <w:commentRangeEnd w:id="6"/>
      <w:r w:rsidRPr="00F47D6D">
        <w:rPr>
          <w:rStyle w:val="CommentReference"/>
          <w:i/>
        </w:rPr>
        <w:commentReference w:id="6"/>
      </w:r>
    </w:p>
    <w:p w14:paraId="1EF02898" w14:textId="0E965E05" w:rsidR="00F47D6D" w:rsidRDefault="00F47D6D" w:rsidP="00146B9E">
      <w:pPr>
        <w:pStyle w:val="CommentText"/>
      </w:pPr>
      <w:r>
        <w:t>Response: Chose to rework the EDA and the approach.</w:t>
      </w:r>
    </w:p>
    <w:p w14:paraId="5E2A37D2" w14:textId="77777777" w:rsidR="00BC7D86" w:rsidRDefault="00BC7D86" w:rsidP="00146B9E">
      <w:pPr>
        <w:pStyle w:val="CommentText"/>
      </w:pPr>
    </w:p>
    <w:p w14:paraId="14AC5FF1" w14:textId="1929C3A4" w:rsidR="00BC7D86" w:rsidRDefault="00BC7D86" w:rsidP="00146B9E">
      <w:pPr>
        <w:pStyle w:val="CommentText"/>
      </w:pPr>
      <w:r>
        <w:t>Comments: Data Mine Model comments.</w:t>
      </w:r>
    </w:p>
    <w:p w14:paraId="33E95334" w14:textId="72432492" w:rsidR="00BC7D86" w:rsidRDefault="00BC7D86" w:rsidP="00146B9E">
      <w:pPr>
        <w:pStyle w:val="CommentText"/>
      </w:pPr>
      <w:r>
        <w:t>Response: This approach was eliminated in Project 2 so the comments are understood, but not addressed.</w:t>
      </w:r>
    </w:p>
    <w:p w14:paraId="3016993B" w14:textId="77777777" w:rsidR="00F47D6D" w:rsidRDefault="00F47D6D" w:rsidP="00146B9E">
      <w:pPr>
        <w:pStyle w:val="CommentText"/>
      </w:pPr>
    </w:p>
    <w:p w14:paraId="6E0127ED" w14:textId="77777777" w:rsidR="00F47D6D" w:rsidRDefault="00F47D6D" w:rsidP="00146B9E">
      <w:pPr>
        <w:pStyle w:val="CommentText"/>
      </w:pPr>
    </w:p>
    <w:p w14:paraId="30010181" w14:textId="77777777" w:rsidR="00F47D6D" w:rsidRPr="00146B9E" w:rsidRDefault="00F47D6D" w:rsidP="00146B9E">
      <w:pPr>
        <w:pStyle w:val="CommentText"/>
      </w:pPr>
    </w:p>
    <w:p w14:paraId="618B42AB" w14:textId="36898485" w:rsidR="00146B9E" w:rsidRPr="004649DB" w:rsidRDefault="00146B9E" w:rsidP="009416D5"/>
    <w:p w14:paraId="72EA77E2" w14:textId="4DCEAC19" w:rsidR="00604993" w:rsidRDefault="00604993"/>
    <w:p w14:paraId="48D2BF5E" w14:textId="09221D08" w:rsidR="00351D59" w:rsidRDefault="00F70FB7" w:rsidP="00604993">
      <w:pPr>
        <w:pStyle w:val="Heading1"/>
      </w:pPr>
      <w:r>
        <w:lastRenderedPageBreak/>
        <w:t>Appendix</w:t>
      </w:r>
      <w:r w:rsidR="00604993">
        <w:t xml:space="preserve"> 1</w:t>
      </w:r>
      <w:r w:rsidR="00BC7D86">
        <w:t xml:space="preserve"> – Code Project 2</w:t>
      </w:r>
    </w:p>
    <w:p w14:paraId="34958B71" w14:textId="322BF82A" w:rsidR="003D62DD" w:rsidRDefault="003D62DD" w:rsidP="003D62DD">
      <w:pPr>
        <w:pStyle w:val="Heading2"/>
      </w:pPr>
      <w:r>
        <w:t>EDA – update</w:t>
      </w:r>
      <w:r w:rsidR="00080FC9">
        <w:t xml:space="preserve"> – Project 1 Redo</w:t>
      </w:r>
    </w:p>
    <w:p w14:paraId="681349D7" w14:textId="5080D8F8" w:rsidR="003D62DD" w:rsidRPr="003D62DD" w:rsidRDefault="0084589D" w:rsidP="003D62DD">
      <w:r>
        <w:rPr>
          <w:noProof/>
        </w:rPr>
        <w:drawing>
          <wp:inline distT="0" distB="0" distL="0" distR="0" wp14:anchorId="7A108F1C" wp14:editId="446AD810">
            <wp:extent cx="5943600" cy="2934335"/>
            <wp:effectExtent l="0" t="0" r="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0-30 at 3.30.19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3598DB47" w14:textId="754E28DD" w:rsidR="00080FC9" w:rsidRDefault="0084589D" w:rsidP="00F93D02">
      <w:pPr>
        <w:pStyle w:val="Heading2"/>
      </w:pPr>
      <w:r>
        <w:rPr>
          <w:noProof/>
        </w:rPr>
        <w:lastRenderedPageBreak/>
        <w:drawing>
          <wp:inline distT="0" distB="0" distL="0" distR="0" wp14:anchorId="52828B23" wp14:editId="6765D436">
            <wp:extent cx="5943600" cy="3578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0-30 at 3.30.55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78860"/>
                    </a:xfrm>
                    <a:prstGeom prst="rect">
                      <a:avLst/>
                    </a:prstGeom>
                  </pic:spPr>
                </pic:pic>
              </a:graphicData>
            </a:graphic>
          </wp:inline>
        </w:drawing>
      </w:r>
    </w:p>
    <w:p w14:paraId="76381B82" w14:textId="2C394380" w:rsidR="0084589D" w:rsidRDefault="0084589D" w:rsidP="0084589D">
      <w:r>
        <w:rPr>
          <w:noProof/>
        </w:rPr>
        <w:drawing>
          <wp:inline distT="0" distB="0" distL="0" distR="0" wp14:anchorId="2BDF3E99" wp14:editId="3B7627B1">
            <wp:extent cx="5943600" cy="2570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0-30 at 3.31.05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0574C886" w14:textId="740418B3" w:rsidR="0084589D" w:rsidRDefault="0084589D" w:rsidP="0084589D">
      <w:r>
        <w:rPr>
          <w:noProof/>
        </w:rPr>
        <w:lastRenderedPageBreak/>
        <w:drawing>
          <wp:inline distT="0" distB="0" distL="0" distR="0" wp14:anchorId="5C3476EC" wp14:editId="13DAB9DF">
            <wp:extent cx="5943600" cy="32131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10-30 at 3.31.14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0914AED0" w14:textId="5E29ABA2" w:rsidR="0084589D" w:rsidRDefault="0084589D" w:rsidP="0084589D">
      <w:r>
        <w:rPr>
          <w:noProof/>
        </w:rPr>
        <w:drawing>
          <wp:inline distT="0" distB="0" distL="0" distR="0" wp14:anchorId="7FAA4FF2" wp14:editId="4D2F7E2A">
            <wp:extent cx="5943600" cy="3193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0-30 at 3.32.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EDD8179" w14:textId="7D947E66" w:rsidR="0084589D" w:rsidRDefault="0084589D" w:rsidP="0084589D">
      <w:r>
        <w:rPr>
          <w:noProof/>
        </w:rPr>
        <w:lastRenderedPageBreak/>
        <w:drawing>
          <wp:inline distT="0" distB="0" distL="0" distR="0" wp14:anchorId="44C20AD6" wp14:editId="32B29BED">
            <wp:extent cx="5943600" cy="340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10-30 at 3.32.18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3207EED8" w14:textId="3594725D" w:rsidR="0084589D" w:rsidRDefault="0084589D" w:rsidP="0084589D">
      <w:r>
        <w:rPr>
          <w:noProof/>
        </w:rPr>
        <w:drawing>
          <wp:inline distT="0" distB="0" distL="0" distR="0" wp14:anchorId="1AF4259D" wp14:editId="4968A7CF">
            <wp:extent cx="5943600" cy="3074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0-30 at 3.32.2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4EFA8252" w14:textId="10E100AF" w:rsidR="0084589D" w:rsidRPr="0084589D" w:rsidRDefault="0084589D" w:rsidP="0084589D">
      <w:r>
        <w:rPr>
          <w:noProof/>
        </w:rPr>
        <w:lastRenderedPageBreak/>
        <w:drawing>
          <wp:inline distT="0" distB="0" distL="0" distR="0" wp14:anchorId="22E3F3CC" wp14:editId="3C5E371B">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0-30 at 3.32.40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44210A4F" w14:textId="77777777" w:rsidR="00080FC9" w:rsidRDefault="00080FC9" w:rsidP="00F93D02">
      <w:pPr>
        <w:pStyle w:val="Heading2"/>
      </w:pPr>
    </w:p>
    <w:p w14:paraId="31E7151F" w14:textId="2F7A20FA" w:rsidR="00BC7D86" w:rsidRDefault="00F93D02" w:rsidP="00F93D02">
      <w:pPr>
        <w:pStyle w:val="Heading2"/>
      </w:pPr>
      <w:r>
        <w:t xml:space="preserve">Principal Component </w:t>
      </w:r>
      <w:r w:rsidR="00080FC9">
        <w:t xml:space="preserve">Analysis </w:t>
      </w:r>
      <w:r>
        <w:t>Code</w:t>
      </w:r>
    </w:p>
    <w:p w14:paraId="73E90353" w14:textId="7CF50454" w:rsidR="001F1B74" w:rsidRPr="001F1B74" w:rsidRDefault="001F1B74" w:rsidP="001F1B74">
      <w:r>
        <w:rPr>
          <w:noProof/>
        </w:rPr>
        <w:drawing>
          <wp:inline distT="0" distB="0" distL="0" distR="0" wp14:anchorId="5EB3F344" wp14:editId="409264D4">
            <wp:extent cx="5943600" cy="31959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10-30 at 3.38.44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2BBD5684" w14:textId="157D1E2A" w:rsidR="001F1B74" w:rsidRPr="001F1B74" w:rsidRDefault="001F1B74" w:rsidP="001F1B74">
      <w:r>
        <w:rPr>
          <w:noProof/>
        </w:rPr>
        <w:lastRenderedPageBreak/>
        <w:drawing>
          <wp:inline distT="0" distB="0" distL="0" distR="0" wp14:anchorId="7BFAFF68" wp14:editId="31DFDB33">
            <wp:extent cx="5943600" cy="2999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0-30 at 3.39.01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33CAD1B5" w14:textId="3CE809DE" w:rsidR="001F1B74" w:rsidRPr="001F1B74" w:rsidRDefault="001F1B74" w:rsidP="001F1B74">
      <w:r>
        <w:rPr>
          <w:noProof/>
        </w:rPr>
        <w:drawing>
          <wp:inline distT="0" distB="0" distL="0" distR="0" wp14:anchorId="2CCF4EBC" wp14:editId="60C2C99C">
            <wp:extent cx="5943600" cy="3316605"/>
            <wp:effectExtent l="0" t="0" r="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10-30 at 3.39.15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08250FA7" w14:textId="03E4F23D" w:rsidR="001F1B74" w:rsidRPr="001F1B74" w:rsidRDefault="001F1B74" w:rsidP="001F1B74">
      <w:r>
        <w:rPr>
          <w:noProof/>
        </w:rPr>
        <w:lastRenderedPageBreak/>
        <w:drawing>
          <wp:inline distT="0" distB="0" distL="0" distR="0" wp14:anchorId="012DB8A6" wp14:editId="4CECCEEA">
            <wp:extent cx="5943600" cy="2623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10-30 at 3.39.2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1607719D" w14:textId="55FCD925" w:rsidR="00571307" w:rsidRPr="00571307" w:rsidRDefault="001F1B74" w:rsidP="00571307">
      <w:r>
        <w:rPr>
          <w:noProof/>
        </w:rPr>
        <w:drawing>
          <wp:inline distT="0" distB="0" distL="0" distR="0" wp14:anchorId="6023357C" wp14:editId="4E5403DD">
            <wp:extent cx="5943600" cy="185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10-30 at 3.39.45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5BDC420A" w14:textId="77777777" w:rsidR="00080FC9" w:rsidRDefault="00080FC9" w:rsidP="00080FC9"/>
    <w:p w14:paraId="13BE87F5" w14:textId="77777777" w:rsidR="00080FC9" w:rsidRDefault="00080FC9" w:rsidP="00080FC9">
      <w:pPr>
        <w:pStyle w:val="Heading3"/>
      </w:pPr>
    </w:p>
    <w:p w14:paraId="0F727901" w14:textId="77777777" w:rsidR="00080FC9" w:rsidRDefault="00080FC9" w:rsidP="00080FC9">
      <w:pPr>
        <w:pStyle w:val="Heading3"/>
      </w:pPr>
    </w:p>
    <w:p w14:paraId="2BDE7138" w14:textId="41667C62" w:rsidR="00080FC9" w:rsidRDefault="00080FC9" w:rsidP="00080FC9">
      <w:pPr>
        <w:pStyle w:val="Heading3"/>
      </w:pPr>
      <w:r>
        <w:t>PCA Kaggle Submission Code</w:t>
      </w:r>
    </w:p>
    <w:p w14:paraId="7B4FD9E1" w14:textId="6F80C16F" w:rsidR="00080FC9" w:rsidRDefault="005B6E1F" w:rsidP="00080FC9">
      <w:r>
        <w:rPr>
          <w:noProof/>
        </w:rPr>
        <w:drawing>
          <wp:inline distT="0" distB="0" distL="0" distR="0" wp14:anchorId="3989BCD4" wp14:editId="76ECC392">
            <wp:extent cx="5943600" cy="28390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30 at 3.27.44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14:paraId="7417AB80" w14:textId="70FC8A15" w:rsidR="005B6E1F" w:rsidRDefault="005B6E1F" w:rsidP="00080FC9">
      <w:r>
        <w:rPr>
          <w:noProof/>
        </w:rPr>
        <w:drawing>
          <wp:inline distT="0" distB="0" distL="0" distR="0" wp14:anchorId="234A4C1B" wp14:editId="29D55A5E">
            <wp:extent cx="5943600" cy="3425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30 at 3.27.54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78F89ACB" w14:textId="17FBAB82" w:rsidR="005B6E1F" w:rsidRDefault="005B6E1F" w:rsidP="00080FC9">
      <w:r>
        <w:rPr>
          <w:noProof/>
        </w:rPr>
        <w:lastRenderedPageBreak/>
        <w:drawing>
          <wp:inline distT="0" distB="0" distL="0" distR="0" wp14:anchorId="2CEF5A11" wp14:editId="471A11B9">
            <wp:extent cx="5943600" cy="3886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30 at 3.28.03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p>
    <w:p w14:paraId="4E26BA47" w14:textId="79AA7077" w:rsidR="005B6E1F" w:rsidRPr="00080FC9" w:rsidRDefault="005B6E1F" w:rsidP="00080FC9">
      <w:r>
        <w:rPr>
          <w:noProof/>
        </w:rPr>
        <w:drawing>
          <wp:inline distT="0" distB="0" distL="0" distR="0" wp14:anchorId="1AA97D45" wp14:editId="6F473C98">
            <wp:extent cx="5943600" cy="1837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0-30 at 3.28.12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35B2F1DB" w14:textId="77777777" w:rsidR="00F93D02" w:rsidRDefault="00F93D02" w:rsidP="00F93D02"/>
    <w:p w14:paraId="56B53066" w14:textId="4A76A93E" w:rsidR="00F93D02" w:rsidRDefault="00F93D02" w:rsidP="00F93D02">
      <w:pPr>
        <w:pStyle w:val="Heading2"/>
      </w:pPr>
      <w:r>
        <w:t>Linear Discrimination Code</w:t>
      </w:r>
    </w:p>
    <w:p w14:paraId="301C69CF" w14:textId="77777777" w:rsidR="00F93D02" w:rsidRPr="00F93D02" w:rsidRDefault="00F93D02" w:rsidP="00F93D02"/>
    <w:p w14:paraId="148C6707" w14:textId="6975EF7B" w:rsidR="001551D5" w:rsidRDefault="00BC7D86" w:rsidP="00BC7D86">
      <w:pPr>
        <w:pStyle w:val="Heading1"/>
      </w:pPr>
      <w:r>
        <w:lastRenderedPageBreak/>
        <w:t xml:space="preserve">Appendix 2 – Project 1 </w:t>
      </w:r>
      <w:r w:rsidR="001551D5">
        <w:t>CODE</w:t>
      </w:r>
    </w:p>
    <w:p w14:paraId="7D7FA479" w14:textId="24D59EEF" w:rsidR="00BC7D86" w:rsidRDefault="00BC7D86" w:rsidP="00BC7D86">
      <w:pPr>
        <w:pStyle w:val="Heading2"/>
      </w:pPr>
      <w:r>
        <w:t>Code</w:t>
      </w:r>
    </w:p>
    <w:p w14:paraId="79E122D0" w14:textId="2AFD959A" w:rsidR="00D34847" w:rsidRDefault="00D34847" w:rsidP="00D34847">
      <w:pPr>
        <w:pStyle w:val="Heading3"/>
      </w:pPr>
      <w:r>
        <w:t>Model 1 - Forward</w:t>
      </w:r>
    </w:p>
    <w:p w14:paraId="4D017B80" w14:textId="23676CD5" w:rsidR="00D34847" w:rsidRDefault="00D34847" w:rsidP="00D34847">
      <w:r>
        <w:rPr>
          <w:noProof/>
        </w:rPr>
        <w:drawing>
          <wp:inline distT="0" distB="0" distL="0" distR="0" wp14:anchorId="274E2ACC" wp14:editId="2E2A2F5A">
            <wp:extent cx="5939155" cy="3956050"/>
            <wp:effectExtent l="0" t="0" r="4445" b="6350"/>
            <wp:docPr id="6" name="Picture 6" descr="../../../../Desktop/Forward%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orward%20Predictive%20Results%20Cod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3956050"/>
                    </a:xfrm>
                    <a:prstGeom prst="rect">
                      <a:avLst/>
                    </a:prstGeom>
                    <a:noFill/>
                    <a:ln>
                      <a:noFill/>
                    </a:ln>
                  </pic:spPr>
                </pic:pic>
              </a:graphicData>
            </a:graphic>
          </wp:inline>
        </w:drawing>
      </w:r>
    </w:p>
    <w:p w14:paraId="095B5C7D" w14:textId="1275ACDA" w:rsidR="00D34847" w:rsidRDefault="00D34847" w:rsidP="00D34847">
      <w:r>
        <w:rPr>
          <w:noProof/>
        </w:rPr>
        <w:drawing>
          <wp:inline distT="0" distB="0" distL="0" distR="0" wp14:anchorId="63595383" wp14:editId="51F3D66B">
            <wp:extent cx="5939155" cy="1557020"/>
            <wp:effectExtent l="0" t="0" r="4445" b="0"/>
            <wp:docPr id="10" name="Picture 10" descr="../../../../Desktop/Forwar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Forward%20COD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1557020"/>
                    </a:xfrm>
                    <a:prstGeom prst="rect">
                      <a:avLst/>
                    </a:prstGeom>
                    <a:noFill/>
                    <a:ln>
                      <a:noFill/>
                    </a:ln>
                  </pic:spPr>
                </pic:pic>
              </a:graphicData>
            </a:graphic>
          </wp:inline>
        </w:drawing>
      </w:r>
    </w:p>
    <w:p w14:paraId="7EC9C1CC" w14:textId="07B415CF" w:rsidR="006D2B9F" w:rsidRDefault="006D2B9F" w:rsidP="00D34847">
      <w:r>
        <w:rPr>
          <w:noProof/>
        </w:rPr>
        <w:drawing>
          <wp:inline distT="0" distB="0" distL="0" distR="0" wp14:anchorId="22B55B7A" wp14:editId="696395FA">
            <wp:extent cx="4166235" cy="7962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9-24 at 10.53.47 AM.png"/>
                    <pic:cNvPicPr/>
                  </pic:nvPicPr>
                  <pic:blipFill>
                    <a:blip r:embed="rId60">
                      <a:extLst>
                        <a:ext uri="{28A0092B-C50C-407E-A947-70E740481C1C}">
                          <a14:useLocalDpi xmlns:a14="http://schemas.microsoft.com/office/drawing/2010/main" val="0"/>
                        </a:ext>
                      </a:extLst>
                    </a:blip>
                    <a:stretch>
                      <a:fillRect/>
                    </a:stretch>
                  </pic:blipFill>
                  <pic:spPr>
                    <a:xfrm>
                      <a:off x="0" y="0"/>
                      <a:ext cx="4268975" cy="815849"/>
                    </a:xfrm>
                    <a:prstGeom prst="rect">
                      <a:avLst/>
                    </a:prstGeom>
                  </pic:spPr>
                </pic:pic>
              </a:graphicData>
            </a:graphic>
          </wp:inline>
        </w:drawing>
      </w:r>
    </w:p>
    <w:p w14:paraId="2B36B834" w14:textId="1BF778D1" w:rsidR="005F25C2" w:rsidRDefault="005F25C2" w:rsidP="00D34847">
      <w:r>
        <w:rPr>
          <w:noProof/>
        </w:rPr>
        <w:drawing>
          <wp:inline distT="0" distB="0" distL="0" distR="0" wp14:anchorId="7FE2B4C7" wp14:editId="757F459D">
            <wp:extent cx="5943600" cy="518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9-24 at 11.06.10 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18795"/>
                    </a:xfrm>
                    <a:prstGeom prst="rect">
                      <a:avLst/>
                    </a:prstGeom>
                  </pic:spPr>
                </pic:pic>
              </a:graphicData>
            </a:graphic>
          </wp:inline>
        </w:drawing>
      </w:r>
    </w:p>
    <w:p w14:paraId="10F7E06F" w14:textId="5D60F801" w:rsidR="00D34847" w:rsidRDefault="00D34847" w:rsidP="00D34847">
      <w:pPr>
        <w:pStyle w:val="Heading3"/>
      </w:pPr>
      <w:r>
        <w:lastRenderedPageBreak/>
        <w:t>Model 2 - LASSO</w:t>
      </w:r>
    </w:p>
    <w:p w14:paraId="1069BE92" w14:textId="5A979374" w:rsidR="00D34847" w:rsidRDefault="00D34847" w:rsidP="00D34847">
      <w:r>
        <w:rPr>
          <w:noProof/>
        </w:rPr>
        <w:drawing>
          <wp:inline distT="0" distB="0" distL="0" distR="0" wp14:anchorId="40A72ACF" wp14:editId="0563A402">
            <wp:extent cx="5930265" cy="4236720"/>
            <wp:effectExtent l="0" t="0" r="0" b="5080"/>
            <wp:docPr id="5" name="Picture 5" descr="../../../../Desktop/LASSO%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ASSO%20Predictive%20Results%20Cod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4236720"/>
                    </a:xfrm>
                    <a:prstGeom prst="rect">
                      <a:avLst/>
                    </a:prstGeom>
                    <a:noFill/>
                    <a:ln>
                      <a:noFill/>
                    </a:ln>
                  </pic:spPr>
                </pic:pic>
              </a:graphicData>
            </a:graphic>
          </wp:inline>
        </w:drawing>
      </w:r>
    </w:p>
    <w:p w14:paraId="4F2E090A" w14:textId="111DA7D9" w:rsidR="00D34847" w:rsidRDefault="00D34847" w:rsidP="00D34847">
      <w:r>
        <w:rPr>
          <w:noProof/>
        </w:rPr>
        <w:drawing>
          <wp:inline distT="0" distB="0" distL="0" distR="0" wp14:anchorId="4100A91D" wp14:editId="30719995">
            <wp:extent cx="5939155" cy="1756410"/>
            <wp:effectExtent l="0" t="0" r="4445" b="0"/>
            <wp:docPr id="8" name="Picture 8" descr="../../../../Desktop/LASSO%202n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ASSO%202nd%20COD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1756410"/>
                    </a:xfrm>
                    <a:prstGeom prst="rect">
                      <a:avLst/>
                    </a:prstGeom>
                    <a:noFill/>
                    <a:ln>
                      <a:noFill/>
                    </a:ln>
                  </pic:spPr>
                </pic:pic>
              </a:graphicData>
            </a:graphic>
          </wp:inline>
        </w:drawing>
      </w:r>
    </w:p>
    <w:p w14:paraId="341D9854" w14:textId="6C172E01" w:rsidR="00D34847" w:rsidRDefault="00D34847" w:rsidP="00D34847">
      <w:pPr>
        <w:pStyle w:val="Heading3"/>
      </w:pPr>
      <w:r>
        <w:lastRenderedPageBreak/>
        <w:t>Model 3 - Stepwise</w:t>
      </w:r>
    </w:p>
    <w:p w14:paraId="6E69A43B" w14:textId="1B3139E8" w:rsidR="00D34847" w:rsidRDefault="00D34847" w:rsidP="00D34847">
      <w:r>
        <w:rPr>
          <w:noProof/>
        </w:rPr>
        <w:drawing>
          <wp:inline distT="0" distB="0" distL="0" distR="0" wp14:anchorId="50B0A6C0" wp14:editId="4AB19F18">
            <wp:extent cx="5939155" cy="4798060"/>
            <wp:effectExtent l="0" t="0" r="4445" b="2540"/>
            <wp:docPr id="4" name="Picture 4" descr="../../../../Desktop/Stepwise%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tepwise%20Predictive%20Results%20Cod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155" cy="4798060"/>
                    </a:xfrm>
                    <a:prstGeom prst="rect">
                      <a:avLst/>
                    </a:prstGeom>
                    <a:noFill/>
                    <a:ln>
                      <a:noFill/>
                    </a:ln>
                  </pic:spPr>
                </pic:pic>
              </a:graphicData>
            </a:graphic>
          </wp:inline>
        </w:drawing>
      </w:r>
    </w:p>
    <w:p w14:paraId="39D92B6A" w14:textId="5342A3AC" w:rsidR="00D34847" w:rsidRDefault="00D34847" w:rsidP="00D34847">
      <w:r>
        <w:rPr>
          <w:noProof/>
        </w:rPr>
        <w:drawing>
          <wp:inline distT="0" distB="0" distL="0" distR="0" wp14:anchorId="1E99FD2D" wp14:editId="2B1EAF95">
            <wp:extent cx="5930265" cy="1629410"/>
            <wp:effectExtent l="0" t="0" r="0" b="0"/>
            <wp:docPr id="9" name="Picture 9" descr="../../../../Desktop/Stepwise%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tepwise%20COD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1629410"/>
                    </a:xfrm>
                    <a:prstGeom prst="rect">
                      <a:avLst/>
                    </a:prstGeom>
                    <a:noFill/>
                    <a:ln>
                      <a:noFill/>
                    </a:ln>
                  </pic:spPr>
                </pic:pic>
              </a:graphicData>
            </a:graphic>
          </wp:inline>
        </w:drawing>
      </w:r>
    </w:p>
    <w:p w14:paraId="4E35C6E7" w14:textId="5FA6108C" w:rsidR="009E01F1" w:rsidRDefault="009E01F1" w:rsidP="00D34847">
      <w:r>
        <w:rPr>
          <w:noProof/>
        </w:rPr>
        <w:drawing>
          <wp:inline distT="0" distB="0" distL="0" distR="0" wp14:anchorId="00D5BB42" wp14:editId="41F66705">
            <wp:extent cx="5943600" cy="904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9-24 at 11.00.41 A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p>
    <w:p w14:paraId="50BF84E2" w14:textId="345389A0" w:rsidR="00385F89" w:rsidRDefault="00385F89" w:rsidP="00D34847">
      <w:r>
        <w:rPr>
          <w:noProof/>
        </w:rPr>
        <w:lastRenderedPageBreak/>
        <w:drawing>
          <wp:inline distT="0" distB="0" distL="0" distR="0" wp14:anchorId="03D38928" wp14:editId="287F15A4">
            <wp:extent cx="5943600" cy="59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9-24 at 11.04.47 A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91820"/>
                    </a:xfrm>
                    <a:prstGeom prst="rect">
                      <a:avLst/>
                    </a:prstGeom>
                  </pic:spPr>
                </pic:pic>
              </a:graphicData>
            </a:graphic>
          </wp:inline>
        </w:drawing>
      </w:r>
    </w:p>
    <w:p w14:paraId="2E6E0E7E" w14:textId="77777777" w:rsidR="00385F89" w:rsidRDefault="00385F89" w:rsidP="00D34847">
      <w:pPr>
        <w:pStyle w:val="Heading3"/>
      </w:pPr>
    </w:p>
    <w:p w14:paraId="5B634218" w14:textId="20275F7E" w:rsidR="00D34847" w:rsidRPr="00D34847" w:rsidRDefault="00D34847" w:rsidP="00D34847">
      <w:pPr>
        <w:pStyle w:val="Heading3"/>
      </w:pPr>
      <w:r>
        <w:t>Model 4 - Human</w:t>
      </w:r>
      <w:r>
        <w:rPr>
          <w:noProof/>
        </w:rPr>
        <w:drawing>
          <wp:inline distT="0" distB="0" distL="0" distR="0" wp14:anchorId="2187376C" wp14:editId="47BED473">
            <wp:extent cx="5943600" cy="25285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Inference Predictive Results Cod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7985B8A" w14:textId="0B267FE1" w:rsidR="00202159" w:rsidRDefault="00202159" w:rsidP="00202159">
      <w:pPr>
        <w:jc w:val="both"/>
        <w:rPr>
          <w:rFonts w:ascii="Times New Roman" w:hAnsi="Times New Roman" w:cs="Times New Roman"/>
        </w:rPr>
      </w:pPr>
      <w:r w:rsidRPr="00FE6ADF">
        <w:rPr>
          <w:rFonts w:ascii="Times New Roman" w:hAnsi="Times New Roman" w:cs="Times New Roman"/>
        </w:rPr>
        <w:tab/>
      </w:r>
    </w:p>
    <w:p w14:paraId="7556F156" w14:textId="38B0597D" w:rsidR="00202159" w:rsidRDefault="00D34847" w:rsidP="00202159">
      <w:r>
        <w:rPr>
          <w:noProof/>
        </w:rPr>
        <w:drawing>
          <wp:inline distT="0" distB="0" distL="0" distR="0" wp14:anchorId="5941C1A1" wp14:editId="6AB83AB0">
            <wp:extent cx="5939155" cy="1176655"/>
            <wp:effectExtent l="0" t="0" r="4445" b="0"/>
            <wp:docPr id="7" name="Picture 7" descr="../../../../Desktop/Human%20Deter%20COD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Human%20Deter%20CODE%2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1176655"/>
                    </a:xfrm>
                    <a:prstGeom prst="rect">
                      <a:avLst/>
                    </a:prstGeom>
                    <a:noFill/>
                    <a:ln>
                      <a:noFill/>
                    </a:ln>
                  </pic:spPr>
                </pic:pic>
              </a:graphicData>
            </a:graphic>
          </wp:inline>
        </w:drawing>
      </w:r>
    </w:p>
    <w:p w14:paraId="71A9D28F" w14:textId="77777777" w:rsidR="00342317" w:rsidRDefault="00342317"/>
    <w:sectPr w:rsidR="00342317" w:rsidSect="000B44F3">
      <w:headerReference w:type="default" r:id="rId70"/>
      <w:footerReference w:type="even" r:id="rId71"/>
      <w:footerReference w:type="default" r:id="rId72"/>
      <w:pgSz w:w="12240" w:h="15840"/>
      <w:pgMar w:top="747"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nelope" w:date="2017-10-11T21:57:00Z" w:initials="XY">
    <w:p w14:paraId="4BE365AC" w14:textId="224C7FA2" w:rsidR="00DB2DB4" w:rsidRDefault="00DB2DB4">
      <w:pPr>
        <w:pStyle w:val="CommentText"/>
      </w:pPr>
      <w:r>
        <w:rPr>
          <w:rStyle w:val="CommentReference"/>
        </w:rPr>
        <w:annotationRef/>
      </w:r>
      <w:r>
        <w:t>I think it will look better without the dot in front of each section title.</w:t>
      </w:r>
    </w:p>
  </w:comment>
  <w:comment w:id="2" w:author="Penelope" w:date="2017-10-11T21:59:00Z" w:initials="XY">
    <w:p w14:paraId="3AB29E15" w14:textId="1169F8FC" w:rsidR="00DB2DB4" w:rsidRDefault="00DB2DB4">
      <w:pPr>
        <w:pStyle w:val="CommentText"/>
      </w:pPr>
      <w:r>
        <w:rPr>
          <w:rStyle w:val="CommentReference"/>
        </w:rPr>
        <w:annotationRef/>
      </w:r>
      <w:r>
        <w:t>A good conclusion on the model limitation.</w:t>
      </w:r>
    </w:p>
  </w:comment>
  <w:comment w:id="3" w:author="Penelope" w:date="2017-10-12T08:45:00Z" w:initials="XY">
    <w:p w14:paraId="2D8144B0" w14:textId="237ED4AA" w:rsidR="00DB2DB4" w:rsidRDefault="00DB2DB4">
      <w:pPr>
        <w:pStyle w:val="CommentText"/>
      </w:pPr>
      <w:r>
        <w:rPr>
          <w:rStyle w:val="CommentReference"/>
        </w:rPr>
        <w:annotationRef/>
      </w:r>
      <w:r>
        <w:t>Scatter plots, histograms, correlation matrix are expected for EDA.</w:t>
      </w:r>
    </w:p>
  </w:comment>
  <w:comment w:id="5" w:author="Penelope" w:date="2017-10-11T23:21:00Z" w:initials="XY">
    <w:p w14:paraId="11678BF9" w14:textId="77777777" w:rsidR="00DB2DB4" w:rsidRDefault="00DB2DB4" w:rsidP="00D30D2B">
      <w:pPr>
        <w:pStyle w:val="CommentText"/>
      </w:pPr>
      <w:r>
        <w:rPr>
          <w:rStyle w:val="CommentReference"/>
        </w:rPr>
        <w:annotationRef/>
      </w:r>
      <w:r>
        <w:t>If the number of Basement Full Bath increases by one, the sale price decreases by $43554 on average.</w:t>
      </w:r>
    </w:p>
    <w:p w14:paraId="4C718B19" w14:textId="77777777" w:rsidR="00DB2DB4" w:rsidRDefault="00DB2DB4" w:rsidP="00D30D2B">
      <w:pPr>
        <w:pStyle w:val="CommentText"/>
      </w:pPr>
    </w:p>
    <w:p w14:paraId="3AF22E66" w14:textId="77777777" w:rsidR="00DB2DB4" w:rsidRDefault="00DB2DB4" w:rsidP="00D30D2B">
      <w:pPr>
        <w:pStyle w:val="CommentText"/>
      </w:pPr>
      <w:r>
        <w:t>When you interpret the coefficient in regression model, focus on how one unit increase of the predictor will impact the response. Don’t start with the change of response.</w:t>
      </w:r>
    </w:p>
  </w:comment>
  <w:comment w:id="6" w:author="Penelope" w:date="2017-10-12T10:19:00Z" w:initials="XY">
    <w:p w14:paraId="3834EF69" w14:textId="77777777" w:rsidR="00DB2DB4" w:rsidRDefault="00DB2DB4" w:rsidP="00F47D6D">
      <w:pPr>
        <w:pStyle w:val="CommentText"/>
      </w:pPr>
      <w:r>
        <w:rPr>
          <w:rStyle w:val="CommentReference"/>
        </w:rPr>
        <w:annotationRef/>
      </w:r>
      <w:r>
        <w:t xml:space="preserve">It is very creative to group variables and intuitively choose the most related variables. But you might lose a lot of important information when making subjective decision on what variables to choose from the groups. A better way might be retaining more variables in each group. Also, I suggest you check the scatter plots between sale price and predictors, and keep the ones showing clear relationship. Also, I believe appropriate transformation could improve the linearity.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E365AC" w15:done="0"/>
  <w15:commentEx w15:paraId="3AB29E15" w15:done="0"/>
  <w15:commentEx w15:paraId="2D8144B0" w15:done="0"/>
  <w15:commentEx w15:paraId="3AF22E66" w15:done="0"/>
  <w15:commentEx w15:paraId="3834EF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4564AC" w14:textId="77777777" w:rsidR="00C331F1" w:rsidRDefault="00C331F1" w:rsidP="00F70FB7">
      <w:r>
        <w:separator/>
      </w:r>
    </w:p>
  </w:endnote>
  <w:endnote w:type="continuationSeparator" w:id="0">
    <w:p w14:paraId="6BA0D545" w14:textId="77777777" w:rsidR="00C331F1" w:rsidRDefault="00C331F1" w:rsidP="00F7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5688C" w14:textId="77777777" w:rsidR="00DB2DB4" w:rsidRDefault="00DB2DB4" w:rsidP="00146B9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7D151A" w14:textId="77777777" w:rsidR="00DB2DB4" w:rsidRDefault="00DB2DB4" w:rsidP="0009615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88518" w14:textId="77777777" w:rsidR="00DB2DB4" w:rsidRDefault="00DB2DB4" w:rsidP="00146B9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2812">
      <w:rPr>
        <w:rStyle w:val="PageNumber"/>
        <w:noProof/>
      </w:rPr>
      <w:t>16</w:t>
    </w:r>
    <w:r>
      <w:rPr>
        <w:rStyle w:val="PageNumber"/>
      </w:rPr>
      <w:fldChar w:fldCharType="end"/>
    </w:r>
  </w:p>
  <w:p w14:paraId="4E862D00" w14:textId="77777777" w:rsidR="00DB2DB4" w:rsidRDefault="00DB2DB4" w:rsidP="00096154">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284CC" w14:textId="77777777" w:rsidR="00C331F1" w:rsidRDefault="00C331F1" w:rsidP="00F70FB7">
      <w:r>
        <w:separator/>
      </w:r>
    </w:p>
  </w:footnote>
  <w:footnote w:type="continuationSeparator" w:id="0">
    <w:p w14:paraId="640B7120" w14:textId="77777777" w:rsidR="00C331F1" w:rsidRDefault="00C331F1" w:rsidP="00F70FB7">
      <w:r>
        <w:continuationSeparator/>
      </w:r>
    </w:p>
  </w:footnote>
  <w:footnote w:id="1">
    <w:p w14:paraId="0DF3775D" w14:textId="080E933C" w:rsidR="00DB2DB4" w:rsidRDefault="00DB2DB4">
      <w:pPr>
        <w:pStyle w:val="FootnoteText"/>
      </w:pPr>
      <w:r>
        <w:rPr>
          <w:rStyle w:val="FootnoteReference"/>
        </w:rPr>
        <w:footnoteRef/>
      </w:r>
      <w:r>
        <w:t xml:space="preserve"> Estimation Methods for Replacing Missing Values, </w:t>
      </w:r>
      <w:hyperlink r:id="rId1" w:history="1">
        <w:r w:rsidRPr="00571717">
          <w:rPr>
            <w:rStyle w:val="Hyperlink"/>
          </w:rPr>
          <w:t>https://www.ibm.com/support/knowledgecenter/en/SSLVMB_20.0.0/com.ibm.spss.statistics.help/replace_missing_values_estimation_methods.htm</w:t>
        </w:r>
      </w:hyperlink>
    </w:p>
    <w:p w14:paraId="1102DF48" w14:textId="77777777" w:rsidR="00DB2DB4" w:rsidRDefault="00DB2DB4">
      <w:pPr>
        <w:pStyle w:val="FootnoteText"/>
      </w:pPr>
    </w:p>
  </w:footnote>
  <w:footnote w:id="2">
    <w:p w14:paraId="6B2A148B" w14:textId="4846E2BD" w:rsidR="00C06E5D" w:rsidRDefault="00C06E5D">
      <w:pPr>
        <w:pStyle w:val="FootnoteText"/>
      </w:pPr>
      <w:r>
        <w:rPr>
          <w:rStyle w:val="FootnoteReference"/>
        </w:rPr>
        <w:footnoteRef/>
      </w:r>
      <w:r w:rsidR="00C31F3C">
        <w:t xml:space="preserve"> Xing, Dr. </w:t>
      </w:r>
      <w:r>
        <w:t>Penelope, Unit8Slides_2_2_2_2, Slide 4.</w:t>
      </w:r>
    </w:p>
  </w:footnote>
  <w:footnote w:id="3">
    <w:p w14:paraId="5CB891F9" w14:textId="238E1009" w:rsidR="0051531D" w:rsidRDefault="0051531D">
      <w:pPr>
        <w:pStyle w:val="FootnoteText"/>
      </w:pPr>
      <w:r>
        <w:rPr>
          <w:rStyle w:val="FootnoteReference"/>
        </w:rPr>
        <w:footnoteRef/>
      </w:r>
      <w:r>
        <w:t xml:space="preserve"> Grad</w:t>
      </w:r>
      <w:r w:rsidR="004C0987">
        <w:t>y Booch, Object-Oriented Des</w:t>
      </w:r>
      <w:r w:rsidR="009C6C5F">
        <w:t>ign talk Rational Software, 1994</w:t>
      </w:r>
      <w:r w:rsidR="004C0987">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48AFD" w14:textId="3645177B" w:rsidR="00DB2DB4" w:rsidRDefault="00DB2DB4" w:rsidP="00F70FB7">
    <w:pPr>
      <w:pStyle w:val="Header"/>
      <w:jc w:val="center"/>
    </w:pPr>
    <w:r>
      <w:rPr>
        <w:noProof/>
      </w:rPr>
      <mc:AlternateContent>
        <mc:Choice Requires="wps">
          <w:drawing>
            <wp:anchor distT="0" distB="0" distL="118745" distR="118745" simplePos="0" relativeHeight="251659264" behindDoc="1" locked="0" layoutInCell="1" allowOverlap="0" wp14:anchorId="7A66CBF0" wp14:editId="54AAA39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90195"/>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43600" cy="2901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526C76" w14:textId="77777777" w:rsidR="00DB2DB4" w:rsidRDefault="00DB2DB4">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A66CBF0" id="Rectangle 197" o:spid="_x0000_s1026" style="position:absolute;left:0;text-align:left;margin-left:0;margin-top:0;width:468pt;height:22.8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526C76" w14:textId="77777777" w:rsidR="00DB2DB4" w:rsidRDefault="00DB2DB4">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v:textbox>
              <w10:wrap type="square" anchorx="margin" anchory="page"/>
            </v:rect>
          </w:pict>
        </mc:Fallback>
      </mc:AlternateContent>
    </w:r>
    <w:r>
      <w:t>Project 2 - 6372</w:t>
    </w:r>
  </w:p>
  <w:p w14:paraId="7A1A0066" w14:textId="2DD886CF" w:rsidR="00DB2DB4" w:rsidRDefault="00DB2DB4" w:rsidP="008B72E8">
    <w:pPr>
      <w:pStyle w:val="Header"/>
      <w:jc w:val="center"/>
    </w:pPr>
    <w:r>
      <w:t>Assigned Team: Laura Bishop &amp; Hieu Nguyen</w:t>
    </w:r>
  </w:p>
  <w:p w14:paraId="4F3E7EDE" w14:textId="6031AB51" w:rsidR="00DB2DB4" w:rsidRDefault="00DB2DB4" w:rsidP="008B72E8">
    <w:pPr>
      <w:pStyle w:val="Header"/>
      <w:jc w:val="center"/>
    </w:pPr>
    <w:r>
      <w:t>Author: Laura Bishop &amp; Hieu Nguyen</w:t>
    </w:r>
  </w:p>
  <w:p w14:paraId="68B48C7D" w14:textId="5E42E632" w:rsidR="00DB2DB4" w:rsidRDefault="00DB2DB4" w:rsidP="00F70FB7">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4499F"/>
    <w:multiLevelType w:val="hybridMultilevel"/>
    <w:tmpl w:val="152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037052"/>
    <w:multiLevelType w:val="hybridMultilevel"/>
    <w:tmpl w:val="8FFE9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047686"/>
    <w:multiLevelType w:val="hybridMultilevel"/>
    <w:tmpl w:val="6A384F1E"/>
    <w:lvl w:ilvl="0" w:tplc="8BA00F90">
      <w:start w:val="1"/>
      <w:numFmt w:val="bullet"/>
      <w:lvlText w:val="■"/>
      <w:lvlJc w:val="left"/>
      <w:pPr>
        <w:tabs>
          <w:tab w:val="num" w:pos="720"/>
        </w:tabs>
        <w:ind w:left="720" w:hanging="360"/>
      </w:pPr>
      <w:rPr>
        <w:rFonts w:ascii="Franklin Gothic Book" w:hAnsi="Franklin Gothic Book" w:hint="default"/>
      </w:rPr>
    </w:lvl>
    <w:lvl w:ilvl="1" w:tplc="79680EC0">
      <w:numFmt w:val="bullet"/>
      <w:lvlText w:val="–"/>
      <w:lvlJc w:val="left"/>
      <w:pPr>
        <w:tabs>
          <w:tab w:val="num" w:pos="1440"/>
        </w:tabs>
        <w:ind w:left="1440" w:hanging="360"/>
      </w:pPr>
      <w:rPr>
        <w:rFonts w:ascii="Franklin Gothic Book" w:hAnsi="Franklin Gothic Book" w:hint="default"/>
      </w:rPr>
    </w:lvl>
    <w:lvl w:ilvl="2" w:tplc="3D70457A" w:tentative="1">
      <w:start w:val="1"/>
      <w:numFmt w:val="bullet"/>
      <w:lvlText w:val="■"/>
      <w:lvlJc w:val="left"/>
      <w:pPr>
        <w:tabs>
          <w:tab w:val="num" w:pos="2160"/>
        </w:tabs>
        <w:ind w:left="2160" w:hanging="360"/>
      </w:pPr>
      <w:rPr>
        <w:rFonts w:ascii="Franklin Gothic Book" w:hAnsi="Franklin Gothic Book" w:hint="default"/>
      </w:rPr>
    </w:lvl>
    <w:lvl w:ilvl="3" w:tplc="DB8655F4" w:tentative="1">
      <w:start w:val="1"/>
      <w:numFmt w:val="bullet"/>
      <w:lvlText w:val="■"/>
      <w:lvlJc w:val="left"/>
      <w:pPr>
        <w:tabs>
          <w:tab w:val="num" w:pos="2880"/>
        </w:tabs>
        <w:ind w:left="2880" w:hanging="360"/>
      </w:pPr>
      <w:rPr>
        <w:rFonts w:ascii="Franklin Gothic Book" w:hAnsi="Franklin Gothic Book" w:hint="default"/>
      </w:rPr>
    </w:lvl>
    <w:lvl w:ilvl="4" w:tplc="F64E9AD6" w:tentative="1">
      <w:start w:val="1"/>
      <w:numFmt w:val="bullet"/>
      <w:lvlText w:val="■"/>
      <w:lvlJc w:val="left"/>
      <w:pPr>
        <w:tabs>
          <w:tab w:val="num" w:pos="3600"/>
        </w:tabs>
        <w:ind w:left="3600" w:hanging="360"/>
      </w:pPr>
      <w:rPr>
        <w:rFonts w:ascii="Franklin Gothic Book" w:hAnsi="Franklin Gothic Book" w:hint="default"/>
      </w:rPr>
    </w:lvl>
    <w:lvl w:ilvl="5" w:tplc="780258C0" w:tentative="1">
      <w:start w:val="1"/>
      <w:numFmt w:val="bullet"/>
      <w:lvlText w:val="■"/>
      <w:lvlJc w:val="left"/>
      <w:pPr>
        <w:tabs>
          <w:tab w:val="num" w:pos="4320"/>
        </w:tabs>
        <w:ind w:left="4320" w:hanging="360"/>
      </w:pPr>
      <w:rPr>
        <w:rFonts w:ascii="Franklin Gothic Book" w:hAnsi="Franklin Gothic Book" w:hint="default"/>
      </w:rPr>
    </w:lvl>
    <w:lvl w:ilvl="6" w:tplc="3EA827BE" w:tentative="1">
      <w:start w:val="1"/>
      <w:numFmt w:val="bullet"/>
      <w:lvlText w:val="■"/>
      <w:lvlJc w:val="left"/>
      <w:pPr>
        <w:tabs>
          <w:tab w:val="num" w:pos="5040"/>
        </w:tabs>
        <w:ind w:left="5040" w:hanging="360"/>
      </w:pPr>
      <w:rPr>
        <w:rFonts w:ascii="Franklin Gothic Book" w:hAnsi="Franklin Gothic Book" w:hint="default"/>
      </w:rPr>
    </w:lvl>
    <w:lvl w:ilvl="7" w:tplc="2A9E4FBE" w:tentative="1">
      <w:start w:val="1"/>
      <w:numFmt w:val="bullet"/>
      <w:lvlText w:val="■"/>
      <w:lvlJc w:val="left"/>
      <w:pPr>
        <w:tabs>
          <w:tab w:val="num" w:pos="5760"/>
        </w:tabs>
        <w:ind w:left="5760" w:hanging="360"/>
      </w:pPr>
      <w:rPr>
        <w:rFonts w:ascii="Franklin Gothic Book" w:hAnsi="Franklin Gothic Book" w:hint="default"/>
      </w:rPr>
    </w:lvl>
    <w:lvl w:ilvl="8" w:tplc="9A567FB0" w:tentative="1">
      <w:start w:val="1"/>
      <w:numFmt w:val="bullet"/>
      <w:lvlText w:val="■"/>
      <w:lvlJc w:val="left"/>
      <w:pPr>
        <w:tabs>
          <w:tab w:val="num" w:pos="6480"/>
        </w:tabs>
        <w:ind w:left="6480" w:hanging="360"/>
      </w:pPr>
      <w:rPr>
        <w:rFonts w:ascii="Franklin Gothic Book" w:hAnsi="Franklin Gothic Book" w:hint="default"/>
      </w:rPr>
    </w:lvl>
  </w:abstractNum>
  <w:abstractNum w:abstractNumId="3">
    <w:nsid w:val="6F490ABB"/>
    <w:multiLevelType w:val="hybridMultilevel"/>
    <w:tmpl w:val="B7D4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A1137C4"/>
    <w:multiLevelType w:val="hybridMultilevel"/>
    <w:tmpl w:val="29B8F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FB7"/>
    <w:rsid w:val="000168C8"/>
    <w:rsid w:val="00020AFF"/>
    <w:rsid w:val="00025F6E"/>
    <w:rsid w:val="00027687"/>
    <w:rsid w:val="00033122"/>
    <w:rsid w:val="00036067"/>
    <w:rsid w:val="000515C9"/>
    <w:rsid w:val="00062A35"/>
    <w:rsid w:val="00080FC9"/>
    <w:rsid w:val="00096154"/>
    <w:rsid w:val="000A37FB"/>
    <w:rsid w:val="000A450E"/>
    <w:rsid w:val="000B44F3"/>
    <w:rsid w:val="000B5C32"/>
    <w:rsid w:val="000C0AF1"/>
    <w:rsid w:val="000D5217"/>
    <w:rsid w:val="000E6CDB"/>
    <w:rsid w:val="000F02BC"/>
    <w:rsid w:val="001000E4"/>
    <w:rsid w:val="0010041E"/>
    <w:rsid w:val="00102DC0"/>
    <w:rsid w:val="00103F69"/>
    <w:rsid w:val="0010550E"/>
    <w:rsid w:val="0010695E"/>
    <w:rsid w:val="00106E07"/>
    <w:rsid w:val="00107C0B"/>
    <w:rsid w:val="00125BA2"/>
    <w:rsid w:val="0013287D"/>
    <w:rsid w:val="00133006"/>
    <w:rsid w:val="001345CA"/>
    <w:rsid w:val="00134B6A"/>
    <w:rsid w:val="0013707C"/>
    <w:rsid w:val="0014594E"/>
    <w:rsid w:val="001469AC"/>
    <w:rsid w:val="00146B9E"/>
    <w:rsid w:val="00146CCF"/>
    <w:rsid w:val="00150C0A"/>
    <w:rsid w:val="001551D5"/>
    <w:rsid w:val="0017771F"/>
    <w:rsid w:val="00181BEF"/>
    <w:rsid w:val="00190305"/>
    <w:rsid w:val="00195F6F"/>
    <w:rsid w:val="001A4349"/>
    <w:rsid w:val="001A4442"/>
    <w:rsid w:val="001A7C0F"/>
    <w:rsid w:val="001B041C"/>
    <w:rsid w:val="001B2E6A"/>
    <w:rsid w:val="001B3C6D"/>
    <w:rsid w:val="001C7D94"/>
    <w:rsid w:val="001D3B26"/>
    <w:rsid w:val="001E42E4"/>
    <w:rsid w:val="001E78B9"/>
    <w:rsid w:val="001F1B74"/>
    <w:rsid w:val="001F5234"/>
    <w:rsid w:val="00200D89"/>
    <w:rsid w:val="00202023"/>
    <w:rsid w:val="00202159"/>
    <w:rsid w:val="002100B3"/>
    <w:rsid w:val="0021018E"/>
    <w:rsid w:val="00214A76"/>
    <w:rsid w:val="0022354A"/>
    <w:rsid w:val="00235061"/>
    <w:rsid w:val="00236E58"/>
    <w:rsid w:val="00237FBA"/>
    <w:rsid w:val="00245835"/>
    <w:rsid w:val="0025039C"/>
    <w:rsid w:val="002505C5"/>
    <w:rsid w:val="0025133B"/>
    <w:rsid w:val="002521AF"/>
    <w:rsid w:val="002538D0"/>
    <w:rsid w:val="0026076C"/>
    <w:rsid w:val="00262652"/>
    <w:rsid w:val="00263DA8"/>
    <w:rsid w:val="00264B2A"/>
    <w:rsid w:val="0026570B"/>
    <w:rsid w:val="00266438"/>
    <w:rsid w:val="00273A34"/>
    <w:rsid w:val="00283333"/>
    <w:rsid w:val="00296F75"/>
    <w:rsid w:val="002B047E"/>
    <w:rsid w:val="002B4E83"/>
    <w:rsid w:val="002C4128"/>
    <w:rsid w:val="002C792D"/>
    <w:rsid w:val="002D2514"/>
    <w:rsid w:val="002D6A1B"/>
    <w:rsid w:val="00301D74"/>
    <w:rsid w:val="00301E3A"/>
    <w:rsid w:val="0030343A"/>
    <w:rsid w:val="00305984"/>
    <w:rsid w:val="003255B5"/>
    <w:rsid w:val="003323B8"/>
    <w:rsid w:val="00333238"/>
    <w:rsid w:val="00334D45"/>
    <w:rsid w:val="00342317"/>
    <w:rsid w:val="00342AFE"/>
    <w:rsid w:val="00345943"/>
    <w:rsid w:val="00351D59"/>
    <w:rsid w:val="0035327E"/>
    <w:rsid w:val="00360D7E"/>
    <w:rsid w:val="003714F5"/>
    <w:rsid w:val="00385F89"/>
    <w:rsid w:val="003946C5"/>
    <w:rsid w:val="00396A25"/>
    <w:rsid w:val="003A6DC2"/>
    <w:rsid w:val="003B3334"/>
    <w:rsid w:val="003C0236"/>
    <w:rsid w:val="003C18E2"/>
    <w:rsid w:val="003C2F01"/>
    <w:rsid w:val="003C5260"/>
    <w:rsid w:val="003C6E1C"/>
    <w:rsid w:val="003D1447"/>
    <w:rsid w:val="003D3046"/>
    <w:rsid w:val="003D62DD"/>
    <w:rsid w:val="003E1963"/>
    <w:rsid w:val="003E1B58"/>
    <w:rsid w:val="003E6E74"/>
    <w:rsid w:val="0040092C"/>
    <w:rsid w:val="0042452D"/>
    <w:rsid w:val="0042646C"/>
    <w:rsid w:val="00433735"/>
    <w:rsid w:val="00435291"/>
    <w:rsid w:val="004359E8"/>
    <w:rsid w:val="00440839"/>
    <w:rsid w:val="004430F1"/>
    <w:rsid w:val="00460BCA"/>
    <w:rsid w:val="00462030"/>
    <w:rsid w:val="004648AA"/>
    <w:rsid w:val="004649DB"/>
    <w:rsid w:val="004708D8"/>
    <w:rsid w:val="004742F3"/>
    <w:rsid w:val="004746A2"/>
    <w:rsid w:val="00480B47"/>
    <w:rsid w:val="004A36AF"/>
    <w:rsid w:val="004A3E9B"/>
    <w:rsid w:val="004A70FF"/>
    <w:rsid w:val="004B0DAB"/>
    <w:rsid w:val="004B22D2"/>
    <w:rsid w:val="004C0987"/>
    <w:rsid w:val="004C24F2"/>
    <w:rsid w:val="004C4472"/>
    <w:rsid w:val="004C481D"/>
    <w:rsid w:val="004C4B69"/>
    <w:rsid w:val="004C5323"/>
    <w:rsid w:val="004D61E8"/>
    <w:rsid w:val="004D7DF5"/>
    <w:rsid w:val="00510A51"/>
    <w:rsid w:val="005115B6"/>
    <w:rsid w:val="00514B93"/>
    <w:rsid w:val="0051531D"/>
    <w:rsid w:val="00532F85"/>
    <w:rsid w:val="00537AE1"/>
    <w:rsid w:val="005402D7"/>
    <w:rsid w:val="00550CE2"/>
    <w:rsid w:val="00564F28"/>
    <w:rsid w:val="005678F0"/>
    <w:rsid w:val="00567F0C"/>
    <w:rsid w:val="0057106B"/>
    <w:rsid w:val="00571307"/>
    <w:rsid w:val="00583420"/>
    <w:rsid w:val="005A2A2F"/>
    <w:rsid w:val="005A3538"/>
    <w:rsid w:val="005A391D"/>
    <w:rsid w:val="005A4105"/>
    <w:rsid w:val="005B1870"/>
    <w:rsid w:val="005B6E1F"/>
    <w:rsid w:val="005C361F"/>
    <w:rsid w:val="005C6EFD"/>
    <w:rsid w:val="005D09B0"/>
    <w:rsid w:val="005D0C7B"/>
    <w:rsid w:val="005D1CB2"/>
    <w:rsid w:val="005D2C00"/>
    <w:rsid w:val="005D5686"/>
    <w:rsid w:val="005D6087"/>
    <w:rsid w:val="005E1CE6"/>
    <w:rsid w:val="005E5A92"/>
    <w:rsid w:val="005F25C2"/>
    <w:rsid w:val="005F2E08"/>
    <w:rsid w:val="005F4453"/>
    <w:rsid w:val="005F7182"/>
    <w:rsid w:val="00604993"/>
    <w:rsid w:val="00606581"/>
    <w:rsid w:val="00622162"/>
    <w:rsid w:val="00631139"/>
    <w:rsid w:val="00632339"/>
    <w:rsid w:val="00635083"/>
    <w:rsid w:val="00642B99"/>
    <w:rsid w:val="00653765"/>
    <w:rsid w:val="00664665"/>
    <w:rsid w:val="0066600E"/>
    <w:rsid w:val="00667251"/>
    <w:rsid w:val="006814AD"/>
    <w:rsid w:val="00686D1C"/>
    <w:rsid w:val="0069301A"/>
    <w:rsid w:val="00693A16"/>
    <w:rsid w:val="006A326D"/>
    <w:rsid w:val="006A4646"/>
    <w:rsid w:val="006A4898"/>
    <w:rsid w:val="006B1A4C"/>
    <w:rsid w:val="006B27E9"/>
    <w:rsid w:val="006B7183"/>
    <w:rsid w:val="006C2020"/>
    <w:rsid w:val="006D2B9F"/>
    <w:rsid w:val="006D4576"/>
    <w:rsid w:val="006D4995"/>
    <w:rsid w:val="006D4DFD"/>
    <w:rsid w:val="006E07EE"/>
    <w:rsid w:val="006F06DF"/>
    <w:rsid w:val="007070CA"/>
    <w:rsid w:val="00707954"/>
    <w:rsid w:val="00713846"/>
    <w:rsid w:val="00714048"/>
    <w:rsid w:val="0071492B"/>
    <w:rsid w:val="00714E29"/>
    <w:rsid w:val="00721AE2"/>
    <w:rsid w:val="00722543"/>
    <w:rsid w:val="00730E4C"/>
    <w:rsid w:val="00730E76"/>
    <w:rsid w:val="00752CE1"/>
    <w:rsid w:val="00754D84"/>
    <w:rsid w:val="00757962"/>
    <w:rsid w:val="007655BA"/>
    <w:rsid w:val="00767FED"/>
    <w:rsid w:val="00772812"/>
    <w:rsid w:val="00774681"/>
    <w:rsid w:val="0078596A"/>
    <w:rsid w:val="00795AE4"/>
    <w:rsid w:val="00795D5D"/>
    <w:rsid w:val="007A6F8A"/>
    <w:rsid w:val="007C3ACF"/>
    <w:rsid w:val="007C3FEC"/>
    <w:rsid w:val="007C6462"/>
    <w:rsid w:val="007D56ED"/>
    <w:rsid w:val="007E2D2F"/>
    <w:rsid w:val="007E3BE7"/>
    <w:rsid w:val="007E5661"/>
    <w:rsid w:val="007F6351"/>
    <w:rsid w:val="00800C0E"/>
    <w:rsid w:val="0080269A"/>
    <w:rsid w:val="00807FEB"/>
    <w:rsid w:val="008201EF"/>
    <w:rsid w:val="008208F6"/>
    <w:rsid w:val="008232B5"/>
    <w:rsid w:val="008317EB"/>
    <w:rsid w:val="0084589D"/>
    <w:rsid w:val="00846A0E"/>
    <w:rsid w:val="00847E42"/>
    <w:rsid w:val="00847E6B"/>
    <w:rsid w:val="008519A0"/>
    <w:rsid w:val="00851F20"/>
    <w:rsid w:val="0085471B"/>
    <w:rsid w:val="00861775"/>
    <w:rsid w:val="008654AB"/>
    <w:rsid w:val="0087024C"/>
    <w:rsid w:val="00871F06"/>
    <w:rsid w:val="00873388"/>
    <w:rsid w:val="00874E48"/>
    <w:rsid w:val="008827D4"/>
    <w:rsid w:val="00890964"/>
    <w:rsid w:val="008917AB"/>
    <w:rsid w:val="00892754"/>
    <w:rsid w:val="008A4CB9"/>
    <w:rsid w:val="008B72E8"/>
    <w:rsid w:val="008C58A8"/>
    <w:rsid w:val="008C61BB"/>
    <w:rsid w:val="008C7AF8"/>
    <w:rsid w:val="008D6D0E"/>
    <w:rsid w:val="008E149C"/>
    <w:rsid w:val="008E5081"/>
    <w:rsid w:val="00902D2C"/>
    <w:rsid w:val="00903E81"/>
    <w:rsid w:val="009117BA"/>
    <w:rsid w:val="0091677A"/>
    <w:rsid w:val="00920F2F"/>
    <w:rsid w:val="00927CB2"/>
    <w:rsid w:val="009416D5"/>
    <w:rsid w:val="00952D3D"/>
    <w:rsid w:val="00974EB6"/>
    <w:rsid w:val="00977F03"/>
    <w:rsid w:val="00991669"/>
    <w:rsid w:val="00995509"/>
    <w:rsid w:val="009A6D24"/>
    <w:rsid w:val="009A7A4A"/>
    <w:rsid w:val="009C1072"/>
    <w:rsid w:val="009C21B5"/>
    <w:rsid w:val="009C6C5F"/>
    <w:rsid w:val="009D1480"/>
    <w:rsid w:val="009E01F1"/>
    <w:rsid w:val="009E47E8"/>
    <w:rsid w:val="009F46C8"/>
    <w:rsid w:val="009F6C34"/>
    <w:rsid w:val="00A05123"/>
    <w:rsid w:val="00A13004"/>
    <w:rsid w:val="00A3565B"/>
    <w:rsid w:val="00A45736"/>
    <w:rsid w:val="00A549EF"/>
    <w:rsid w:val="00A65D1B"/>
    <w:rsid w:val="00A756E2"/>
    <w:rsid w:val="00A7730C"/>
    <w:rsid w:val="00A806C4"/>
    <w:rsid w:val="00A82990"/>
    <w:rsid w:val="00AA18B4"/>
    <w:rsid w:val="00AA2403"/>
    <w:rsid w:val="00AA2B96"/>
    <w:rsid w:val="00AA2CC8"/>
    <w:rsid w:val="00AB4664"/>
    <w:rsid w:val="00AC0888"/>
    <w:rsid w:val="00AD6B05"/>
    <w:rsid w:val="00AE049E"/>
    <w:rsid w:val="00B00328"/>
    <w:rsid w:val="00B024B7"/>
    <w:rsid w:val="00B0284D"/>
    <w:rsid w:val="00B040F8"/>
    <w:rsid w:val="00B302F0"/>
    <w:rsid w:val="00B30A7B"/>
    <w:rsid w:val="00B372B3"/>
    <w:rsid w:val="00B56BF3"/>
    <w:rsid w:val="00B62039"/>
    <w:rsid w:val="00B72616"/>
    <w:rsid w:val="00B77169"/>
    <w:rsid w:val="00B8053D"/>
    <w:rsid w:val="00B92FC8"/>
    <w:rsid w:val="00BA378E"/>
    <w:rsid w:val="00BA65DA"/>
    <w:rsid w:val="00BA6D04"/>
    <w:rsid w:val="00BB33FC"/>
    <w:rsid w:val="00BB3DC2"/>
    <w:rsid w:val="00BB67C5"/>
    <w:rsid w:val="00BC13E9"/>
    <w:rsid w:val="00BC15A5"/>
    <w:rsid w:val="00BC2461"/>
    <w:rsid w:val="00BC399D"/>
    <w:rsid w:val="00BC6150"/>
    <w:rsid w:val="00BC6E8D"/>
    <w:rsid w:val="00BC7D86"/>
    <w:rsid w:val="00BD3DEA"/>
    <w:rsid w:val="00BD6611"/>
    <w:rsid w:val="00BE5148"/>
    <w:rsid w:val="00C0220B"/>
    <w:rsid w:val="00C06E5D"/>
    <w:rsid w:val="00C07F3A"/>
    <w:rsid w:val="00C2157D"/>
    <w:rsid w:val="00C31F3C"/>
    <w:rsid w:val="00C331F1"/>
    <w:rsid w:val="00C35936"/>
    <w:rsid w:val="00C40407"/>
    <w:rsid w:val="00C40D2A"/>
    <w:rsid w:val="00C435FA"/>
    <w:rsid w:val="00C4548D"/>
    <w:rsid w:val="00C52072"/>
    <w:rsid w:val="00C520E9"/>
    <w:rsid w:val="00C5496F"/>
    <w:rsid w:val="00C54991"/>
    <w:rsid w:val="00C5539A"/>
    <w:rsid w:val="00C71A85"/>
    <w:rsid w:val="00C7287C"/>
    <w:rsid w:val="00C743E8"/>
    <w:rsid w:val="00C95A0F"/>
    <w:rsid w:val="00CA0D59"/>
    <w:rsid w:val="00CA6B20"/>
    <w:rsid w:val="00CB2C04"/>
    <w:rsid w:val="00CB3658"/>
    <w:rsid w:val="00CB6991"/>
    <w:rsid w:val="00CB7D20"/>
    <w:rsid w:val="00CC5B74"/>
    <w:rsid w:val="00CD40D1"/>
    <w:rsid w:val="00CD49FB"/>
    <w:rsid w:val="00CD73EB"/>
    <w:rsid w:val="00CD7906"/>
    <w:rsid w:val="00CD7DA2"/>
    <w:rsid w:val="00CE1CDD"/>
    <w:rsid w:val="00CE23B4"/>
    <w:rsid w:val="00CE3424"/>
    <w:rsid w:val="00CE70FB"/>
    <w:rsid w:val="00CF1B30"/>
    <w:rsid w:val="00CF5228"/>
    <w:rsid w:val="00D03772"/>
    <w:rsid w:val="00D20E73"/>
    <w:rsid w:val="00D30D2B"/>
    <w:rsid w:val="00D32C38"/>
    <w:rsid w:val="00D34847"/>
    <w:rsid w:val="00D404A3"/>
    <w:rsid w:val="00D4216F"/>
    <w:rsid w:val="00D42A35"/>
    <w:rsid w:val="00D45BA4"/>
    <w:rsid w:val="00D47B88"/>
    <w:rsid w:val="00D541D5"/>
    <w:rsid w:val="00D55E8B"/>
    <w:rsid w:val="00D60E51"/>
    <w:rsid w:val="00D66483"/>
    <w:rsid w:val="00D71309"/>
    <w:rsid w:val="00D7392B"/>
    <w:rsid w:val="00D7419A"/>
    <w:rsid w:val="00D904ED"/>
    <w:rsid w:val="00D9124B"/>
    <w:rsid w:val="00D91A01"/>
    <w:rsid w:val="00D9393B"/>
    <w:rsid w:val="00D97009"/>
    <w:rsid w:val="00DA1831"/>
    <w:rsid w:val="00DA3A1C"/>
    <w:rsid w:val="00DA3D7D"/>
    <w:rsid w:val="00DB2DB4"/>
    <w:rsid w:val="00DB35D9"/>
    <w:rsid w:val="00DE26E6"/>
    <w:rsid w:val="00DE2D39"/>
    <w:rsid w:val="00DE473D"/>
    <w:rsid w:val="00DE64FB"/>
    <w:rsid w:val="00DF1A80"/>
    <w:rsid w:val="00DF53D5"/>
    <w:rsid w:val="00DF6D27"/>
    <w:rsid w:val="00DF7773"/>
    <w:rsid w:val="00E067AB"/>
    <w:rsid w:val="00E12A9C"/>
    <w:rsid w:val="00E132CF"/>
    <w:rsid w:val="00E14988"/>
    <w:rsid w:val="00E25C51"/>
    <w:rsid w:val="00E36C16"/>
    <w:rsid w:val="00E4176B"/>
    <w:rsid w:val="00E5119D"/>
    <w:rsid w:val="00E528D5"/>
    <w:rsid w:val="00E57C9B"/>
    <w:rsid w:val="00E57D88"/>
    <w:rsid w:val="00E60AA9"/>
    <w:rsid w:val="00E66A2E"/>
    <w:rsid w:val="00E73406"/>
    <w:rsid w:val="00E9550B"/>
    <w:rsid w:val="00EA2DC5"/>
    <w:rsid w:val="00EA35D0"/>
    <w:rsid w:val="00EA5AEE"/>
    <w:rsid w:val="00EA747E"/>
    <w:rsid w:val="00EB3DB0"/>
    <w:rsid w:val="00EB73E6"/>
    <w:rsid w:val="00EC7293"/>
    <w:rsid w:val="00ED14B8"/>
    <w:rsid w:val="00EE0CDF"/>
    <w:rsid w:val="00EF591F"/>
    <w:rsid w:val="00EF6732"/>
    <w:rsid w:val="00F0351C"/>
    <w:rsid w:val="00F12242"/>
    <w:rsid w:val="00F27B1D"/>
    <w:rsid w:val="00F30EE7"/>
    <w:rsid w:val="00F35B2F"/>
    <w:rsid w:val="00F37CDC"/>
    <w:rsid w:val="00F42538"/>
    <w:rsid w:val="00F47D6D"/>
    <w:rsid w:val="00F575C6"/>
    <w:rsid w:val="00F70FB7"/>
    <w:rsid w:val="00F72B90"/>
    <w:rsid w:val="00F758E6"/>
    <w:rsid w:val="00F83BA6"/>
    <w:rsid w:val="00F86758"/>
    <w:rsid w:val="00F87B79"/>
    <w:rsid w:val="00F92AAE"/>
    <w:rsid w:val="00F93D02"/>
    <w:rsid w:val="00FA0F8E"/>
    <w:rsid w:val="00FA7E8D"/>
    <w:rsid w:val="00FB2366"/>
    <w:rsid w:val="00FB506B"/>
    <w:rsid w:val="00FB522C"/>
    <w:rsid w:val="00FB59DB"/>
    <w:rsid w:val="00FD0144"/>
    <w:rsid w:val="00FD3C3A"/>
    <w:rsid w:val="00FE0E91"/>
    <w:rsid w:val="00FF19C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A6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0FB7"/>
  </w:style>
  <w:style w:type="paragraph" w:styleId="Heading1">
    <w:name w:val="heading 1"/>
    <w:basedOn w:val="Normal"/>
    <w:next w:val="Normal"/>
    <w:link w:val="Heading1Char"/>
    <w:uiPriority w:val="9"/>
    <w:qFormat/>
    <w:rsid w:val="00F70F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0F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7E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30A7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B7"/>
    <w:pPr>
      <w:tabs>
        <w:tab w:val="center" w:pos="4680"/>
        <w:tab w:val="right" w:pos="9360"/>
      </w:tabs>
    </w:pPr>
  </w:style>
  <w:style w:type="character" w:customStyle="1" w:styleId="HeaderChar">
    <w:name w:val="Header Char"/>
    <w:basedOn w:val="DefaultParagraphFont"/>
    <w:link w:val="Header"/>
    <w:uiPriority w:val="99"/>
    <w:rsid w:val="00F70FB7"/>
  </w:style>
  <w:style w:type="paragraph" w:styleId="Footer">
    <w:name w:val="footer"/>
    <w:basedOn w:val="Normal"/>
    <w:link w:val="FooterChar"/>
    <w:uiPriority w:val="99"/>
    <w:unhideWhenUsed/>
    <w:rsid w:val="00F70FB7"/>
    <w:pPr>
      <w:tabs>
        <w:tab w:val="center" w:pos="4680"/>
        <w:tab w:val="right" w:pos="9360"/>
      </w:tabs>
    </w:pPr>
  </w:style>
  <w:style w:type="character" w:customStyle="1" w:styleId="FooterChar">
    <w:name w:val="Footer Char"/>
    <w:basedOn w:val="DefaultParagraphFont"/>
    <w:link w:val="Footer"/>
    <w:uiPriority w:val="99"/>
    <w:rsid w:val="00F70FB7"/>
  </w:style>
  <w:style w:type="character" w:customStyle="1" w:styleId="Heading1Char">
    <w:name w:val="Heading 1 Char"/>
    <w:basedOn w:val="DefaultParagraphFont"/>
    <w:link w:val="Heading1"/>
    <w:uiPriority w:val="9"/>
    <w:rsid w:val="00F70F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0FB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9124B"/>
    <w:pPr>
      <w:spacing w:before="100" w:beforeAutospacing="1" w:after="100" w:afterAutospacing="1"/>
    </w:pPr>
    <w:rPr>
      <w:rFonts w:ascii="Times New Roman" w:hAnsi="Times New Roman" w:cs="Times New Roman"/>
    </w:rPr>
  </w:style>
  <w:style w:type="character" w:customStyle="1" w:styleId="Heading3Char">
    <w:name w:val="Heading 3 Char"/>
    <w:basedOn w:val="DefaultParagraphFont"/>
    <w:link w:val="Heading3"/>
    <w:uiPriority w:val="9"/>
    <w:rsid w:val="00FA7E8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27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C6E8D"/>
    <w:pPr>
      <w:ind w:left="720"/>
      <w:contextualSpacing/>
    </w:pPr>
  </w:style>
  <w:style w:type="paragraph" w:styleId="Caption">
    <w:name w:val="caption"/>
    <w:basedOn w:val="Normal"/>
    <w:next w:val="Normal"/>
    <w:uiPriority w:val="35"/>
    <w:unhideWhenUsed/>
    <w:qFormat/>
    <w:rsid w:val="00EA35D0"/>
    <w:pPr>
      <w:spacing w:after="200"/>
    </w:pPr>
    <w:rPr>
      <w:i/>
      <w:iCs/>
      <w:color w:val="44546A" w:themeColor="text2"/>
      <w:sz w:val="18"/>
      <w:szCs w:val="18"/>
    </w:rPr>
  </w:style>
  <w:style w:type="paragraph" w:styleId="FootnoteText">
    <w:name w:val="footnote text"/>
    <w:basedOn w:val="Normal"/>
    <w:link w:val="FootnoteTextChar"/>
    <w:uiPriority w:val="99"/>
    <w:unhideWhenUsed/>
    <w:rsid w:val="002B4E83"/>
  </w:style>
  <w:style w:type="character" w:customStyle="1" w:styleId="FootnoteTextChar">
    <w:name w:val="Footnote Text Char"/>
    <w:basedOn w:val="DefaultParagraphFont"/>
    <w:link w:val="FootnoteText"/>
    <w:uiPriority w:val="99"/>
    <w:rsid w:val="002B4E83"/>
  </w:style>
  <w:style w:type="character" w:styleId="FootnoteReference">
    <w:name w:val="footnote reference"/>
    <w:basedOn w:val="DefaultParagraphFont"/>
    <w:uiPriority w:val="99"/>
    <w:unhideWhenUsed/>
    <w:rsid w:val="002B4E83"/>
    <w:rPr>
      <w:vertAlign w:val="superscript"/>
    </w:rPr>
  </w:style>
  <w:style w:type="paragraph" w:customStyle="1" w:styleId="p1">
    <w:name w:val="p1"/>
    <w:basedOn w:val="Normal"/>
    <w:rsid w:val="00A7730C"/>
    <w:rPr>
      <w:rFonts w:ascii="Helvetica" w:hAnsi="Helvetica" w:cs="Times New Roman"/>
      <w:sz w:val="15"/>
      <w:szCs w:val="15"/>
    </w:rPr>
  </w:style>
  <w:style w:type="character" w:customStyle="1" w:styleId="apple-converted-space">
    <w:name w:val="apple-converted-space"/>
    <w:basedOn w:val="DefaultParagraphFont"/>
    <w:rsid w:val="00A7730C"/>
  </w:style>
  <w:style w:type="character" w:customStyle="1" w:styleId="Heading4Char">
    <w:name w:val="Heading 4 Char"/>
    <w:basedOn w:val="DefaultParagraphFont"/>
    <w:link w:val="Heading4"/>
    <w:uiPriority w:val="9"/>
    <w:rsid w:val="00B30A7B"/>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096154"/>
  </w:style>
  <w:style w:type="character" w:styleId="CommentReference">
    <w:name w:val="annotation reference"/>
    <w:basedOn w:val="DefaultParagraphFont"/>
    <w:uiPriority w:val="99"/>
    <w:semiHidden/>
    <w:unhideWhenUsed/>
    <w:rsid w:val="000A450E"/>
    <w:rPr>
      <w:sz w:val="18"/>
      <w:szCs w:val="18"/>
    </w:rPr>
  </w:style>
  <w:style w:type="paragraph" w:styleId="CommentText">
    <w:name w:val="annotation text"/>
    <w:basedOn w:val="Normal"/>
    <w:link w:val="CommentTextChar"/>
    <w:uiPriority w:val="99"/>
    <w:semiHidden/>
    <w:unhideWhenUsed/>
    <w:rsid w:val="000A450E"/>
  </w:style>
  <w:style w:type="character" w:customStyle="1" w:styleId="CommentTextChar">
    <w:name w:val="Comment Text Char"/>
    <w:basedOn w:val="DefaultParagraphFont"/>
    <w:link w:val="CommentText"/>
    <w:uiPriority w:val="99"/>
    <w:semiHidden/>
    <w:rsid w:val="000A450E"/>
  </w:style>
  <w:style w:type="paragraph" w:styleId="CommentSubject">
    <w:name w:val="annotation subject"/>
    <w:basedOn w:val="CommentText"/>
    <w:next w:val="CommentText"/>
    <w:link w:val="CommentSubjectChar"/>
    <w:uiPriority w:val="99"/>
    <w:semiHidden/>
    <w:unhideWhenUsed/>
    <w:rsid w:val="000A450E"/>
    <w:rPr>
      <w:b/>
      <w:bCs/>
      <w:sz w:val="20"/>
      <w:szCs w:val="20"/>
    </w:rPr>
  </w:style>
  <w:style w:type="character" w:customStyle="1" w:styleId="CommentSubjectChar">
    <w:name w:val="Comment Subject Char"/>
    <w:basedOn w:val="CommentTextChar"/>
    <w:link w:val="CommentSubject"/>
    <w:uiPriority w:val="99"/>
    <w:semiHidden/>
    <w:rsid w:val="000A450E"/>
    <w:rPr>
      <w:b/>
      <w:bCs/>
      <w:sz w:val="20"/>
      <w:szCs w:val="20"/>
    </w:rPr>
  </w:style>
  <w:style w:type="paragraph" w:styleId="BalloonText">
    <w:name w:val="Balloon Text"/>
    <w:basedOn w:val="Normal"/>
    <w:link w:val="BalloonTextChar"/>
    <w:uiPriority w:val="99"/>
    <w:semiHidden/>
    <w:unhideWhenUsed/>
    <w:rsid w:val="000A450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A450E"/>
    <w:rPr>
      <w:rFonts w:ascii="Times New Roman" w:hAnsi="Times New Roman" w:cs="Times New Roman"/>
      <w:sz w:val="18"/>
      <w:szCs w:val="18"/>
    </w:rPr>
  </w:style>
  <w:style w:type="character" w:styleId="Hyperlink">
    <w:name w:val="Hyperlink"/>
    <w:basedOn w:val="DefaultParagraphFont"/>
    <w:uiPriority w:val="99"/>
    <w:unhideWhenUsed/>
    <w:rsid w:val="00C07F3A"/>
    <w:rPr>
      <w:color w:val="0563C1" w:themeColor="hyperlink"/>
      <w:u w:val="single"/>
    </w:rPr>
  </w:style>
  <w:style w:type="character" w:styleId="Strong">
    <w:name w:val="Strong"/>
    <w:basedOn w:val="DefaultParagraphFont"/>
    <w:uiPriority w:val="22"/>
    <w:qFormat/>
    <w:rsid w:val="00394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84236">
      <w:bodyDiv w:val="1"/>
      <w:marLeft w:val="0"/>
      <w:marRight w:val="0"/>
      <w:marTop w:val="0"/>
      <w:marBottom w:val="0"/>
      <w:divBdr>
        <w:top w:val="none" w:sz="0" w:space="0" w:color="auto"/>
        <w:left w:val="none" w:sz="0" w:space="0" w:color="auto"/>
        <w:bottom w:val="none" w:sz="0" w:space="0" w:color="auto"/>
        <w:right w:val="none" w:sz="0" w:space="0" w:color="auto"/>
      </w:divBdr>
    </w:div>
    <w:div w:id="633490700">
      <w:bodyDiv w:val="1"/>
      <w:marLeft w:val="0"/>
      <w:marRight w:val="0"/>
      <w:marTop w:val="0"/>
      <w:marBottom w:val="0"/>
      <w:divBdr>
        <w:top w:val="none" w:sz="0" w:space="0" w:color="auto"/>
        <w:left w:val="none" w:sz="0" w:space="0" w:color="auto"/>
        <w:bottom w:val="none" w:sz="0" w:space="0" w:color="auto"/>
        <w:right w:val="none" w:sz="0" w:space="0" w:color="auto"/>
      </w:divBdr>
      <w:divsChild>
        <w:div w:id="326909750">
          <w:marLeft w:val="605"/>
          <w:marRight w:val="0"/>
          <w:marTop w:val="200"/>
          <w:marBottom w:val="40"/>
          <w:divBdr>
            <w:top w:val="none" w:sz="0" w:space="0" w:color="auto"/>
            <w:left w:val="none" w:sz="0" w:space="0" w:color="auto"/>
            <w:bottom w:val="none" w:sz="0" w:space="0" w:color="auto"/>
            <w:right w:val="none" w:sz="0" w:space="0" w:color="auto"/>
          </w:divBdr>
        </w:div>
        <w:div w:id="1625161803">
          <w:marLeft w:val="1440"/>
          <w:marRight w:val="0"/>
          <w:marTop w:val="100"/>
          <w:marBottom w:val="40"/>
          <w:divBdr>
            <w:top w:val="none" w:sz="0" w:space="0" w:color="auto"/>
            <w:left w:val="none" w:sz="0" w:space="0" w:color="auto"/>
            <w:bottom w:val="none" w:sz="0" w:space="0" w:color="auto"/>
            <w:right w:val="none" w:sz="0" w:space="0" w:color="auto"/>
          </w:divBdr>
        </w:div>
        <w:div w:id="1408111385">
          <w:marLeft w:val="605"/>
          <w:marRight w:val="0"/>
          <w:marTop w:val="200"/>
          <w:marBottom w:val="40"/>
          <w:divBdr>
            <w:top w:val="none" w:sz="0" w:space="0" w:color="auto"/>
            <w:left w:val="none" w:sz="0" w:space="0" w:color="auto"/>
            <w:bottom w:val="none" w:sz="0" w:space="0" w:color="auto"/>
            <w:right w:val="none" w:sz="0" w:space="0" w:color="auto"/>
          </w:divBdr>
        </w:div>
      </w:divsChild>
    </w:div>
    <w:div w:id="755977098">
      <w:bodyDiv w:val="1"/>
      <w:marLeft w:val="0"/>
      <w:marRight w:val="0"/>
      <w:marTop w:val="0"/>
      <w:marBottom w:val="0"/>
      <w:divBdr>
        <w:top w:val="none" w:sz="0" w:space="0" w:color="auto"/>
        <w:left w:val="none" w:sz="0" w:space="0" w:color="auto"/>
        <w:bottom w:val="none" w:sz="0" w:space="0" w:color="auto"/>
        <w:right w:val="none" w:sz="0" w:space="0" w:color="auto"/>
      </w:divBdr>
    </w:div>
    <w:div w:id="819922369">
      <w:bodyDiv w:val="1"/>
      <w:marLeft w:val="0"/>
      <w:marRight w:val="0"/>
      <w:marTop w:val="0"/>
      <w:marBottom w:val="0"/>
      <w:divBdr>
        <w:top w:val="none" w:sz="0" w:space="0" w:color="auto"/>
        <w:left w:val="none" w:sz="0" w:space="0" w:color="auto"/>
        <w:bottom w:val="none" w:sz="0" w:space="0" w:color="auto"/>
        <w:right w:val="none" w:sz="0" w:space="0" w:color="auto"/>
      </w:divBdr>
    </w:div>
    <w:div w:id="847326509">
      <w:bodyDiv w:val="1"/>
      <w:marLeft w:val="0"/>
      <w:marRight w:val="0"/>
      <w:marTop w:val="0"/>
      <w:marBottom w:val="0"/>
      <w:divBdr>
        <w:top w:val="none" w:sz="0" w:space="0" w:color="auto"/>
        <w:left w:val="none" w:sz="0" w:space="0" w:color="auto"/>
        <w:bottom w:val="none" w:sz="0" w:space="0" w:color="auto"/>
        <w:right w:val="none" w:sz="0" w:space="0" w:color="auto"/>
      </w:divBdr>
    </w:div>
    <w:div w:id="1311013795">
      <w:bodyDiv w:val="1"/>
      <w:marLeft w:val="0"/>
      <w:marRight w:val="0"/>
      <w:marTop w:val="0"/>
      <w:marBottom w:val="0"/>
      <w:divBdr>
        <w:top w:val="none" w:sz="0" w:space="0" w:color="auto"/>
        <w:left w:val="none" w:sz="0" w:space="0" w:color="auto"/>
        <w:bottom w:val="none" w:sz="0" w:space="0" w:color="auto"/>
        <w:right w:val="none" w:sz="0" w:space="0" w:color="auto"/>
      </w:divBdr>
    </w:div>
    <w:div w:id="1373766752">
      <w:bodyDiv w:val="1"/>
      <w:marLeft w:val="0"/>
      <w:marRight w:val="0"/>
      <w:marTop w:val="0"/>
      <w:marBottom w:val="0"/>
      <w:divBdr>
        <w:top w:val="none" w:sz="0" w:space="0" w:color="auto"/>
        <w:left w:val="none" w:sz="0" w:space="0" w:color="auto"/>
        <w:bottom w:val="none" w:sz="0" w:space="0" w:color="auto"/>
        <w:right w:val="none" w:sz="0" w:space="0" w:color="auto"/>
      </w:divBdr>
    </w:div>
    <w:div w:id="1645817343">
      <w:bodyDiv w:val="1"/>
      <w:marLeft w:val="0"/>
      <w:marRight w:val="0"/>
      <w:marTop w:val="0"/>
      <w:marBottom w:val="0"/>
      <w:divBdr>
        <w:top w:val="none" w:sz="0" w:space="0" w:color="auto"/>
        <w:left w:val="none" w:sz="0" w:space="0" w:color="auto"/>
        <w:bottom w:val="none" w:sz="0" w:space="0" w:color="auto"/>
        <w:right w:val="none" w:sz="0" w:space="0" w:color="auto"/>
      </w:divBdr>
    </w:div>
    <w:div w:id="1917932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eader" Target="header1.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www.ibm.com/support/knowledgecenter/en/SSLVMB_20.0.0/com.ibm.spss.statistics.help/replace_missing_values_estimation_method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18EC19-CA54-7B41-9984-03008C3C0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32</Pages>
  <Words>2249</Words>
  <Characters>12824</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Kaggle – Ames Housing data</vt:lpstr>
    </vt:vector>
  </TitlesOfParts>
  <LinksUpToDate>false</LinksUpToDate>
  <CharactersWithSpaces>15043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Kaggle – Ames Housing data</dc:title>
  <dc:subject/>
  <dc:creator>Laura Bishop</dc:creator>
  <cp:keywords/>
  <dc:description/>
  <cp:lastModifiedBy>Laura Bishop</cp:lastModifiedBy>
  <cp:revision>45</cp:revision>
  <dcterms:created xsi:type="dcterms:W3CDTF">2017-10-21T17:18:00Z</dcterms:created>
  <dcterms:modified xsi:type="dcterms:W3CDTF">2017-10-30T20:48:00Z</dcterms:modified>
</cp:coreProperties>
</file>