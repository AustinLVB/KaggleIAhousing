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8C28D6" w14:textId="2EB25294" w:rsidR="007C6462" w:rsidRDefault="00C52072" w:rsidP="00C52072">
      <w:pPr>
        <w:pStyle w:val="ListParagraph"/>
        <w:numPr>
          <w:ilvl w:val="0"/>
          <w:numId w:val="4"/>
        </w:numPr>
        <w:jc w:val="both"/>
        <w:rPr>
          <w:rFonts w:ascii="Times New Roman" w:hAnsi="Times New Roman" w:cs="Times New Roman"/>
          <w:color w:val="5B9BD5" w:themeColor="accent5"/>
        </w:rPr>
      </w:pPr>
      <w:r>
        <w:rPr>
          <w:rFonts w:ascii="Times New Roman" w:hAnsi="Times New Roman" w:cs="Times New Roman"/>
          <w:color w:val="5B9BD5" w:themeColor="accent5"/>
        </w:rPr>
        <w:t>You are very creative in the variables selection which is great.</w:t>
      </w:r>
    </w:p>
    <w:p w14:paraId="31A28CB3" w14:textId="4E13277C" w:rsidR="00C52072" w:rsidRDefault="00C52072" w:rsidP="00C52072">
      <w:pPr>
        <w:pStyle w:val="ListParagraph"/>
        <w:numPr>
          <w:ilvl w:val="0"/>
          <w:numId w:val="4"/>
        </w:numPr>
        <w:jc w:val="both"/>
        <w:rPr>
          <w:rFonts w:ascii="Times New Roman" w:hAnsi="Times New Roman" w:cs="Times New Roman"/>
          <w:color w:val="5B9BD5" w:themeColor="accent5"/>
        </w:rPr>
      </w:pPr>
      <w:r>
        <w:rPr>
          <w:rFonts w:ascii="Times New Roman" w:hAnsi="Times New Roman" w:cs="Times New Roman"/>
          <w:color w:val="5B9BD5" w:themeColor="accent5"/>
        </w:rPr>
        <w:t>Generally, this is a fairly complete report with most required elements.</w:t>
      </w:r>
    </w:p>
    <w:p w14:paraId="4FDEA354" w14:textId="539D4E42" w:rsidR="00C52072" w:rsidRDefault="00C52072" w:rsidP="00C52072">
      <w:pPr>
        <w:pStyle w:val="ListParagraph"/>
        <w:numPr>
          <w:ilvl w:val="0"/>
          <w:numId w:val="4"/>
        </w:numPr>
        <w:jc w:val="both"/>
        <w:rPr>
          <w:rFonts w:ascii="Times New Roman" w:hAnsi="Times New Roman" w:cs="Times New Roman"/>
          <w:color w:val="5B9BD5" w:themeColor="accent5"/>
        </w:rPr>
      </w:pPr>
      <w:r>
        <w:rPr>
          <w:rFonts w:ascii="Times New Roman" w:hAnsi="Times New Roman" w:cs="Times New Roman"/>
          <w:color w:val="5B9BD5" w:themeColor="accent5"/>
        </w:rPr>
        <w:t>My suggestion to you is to focus more on the diagnostic plots. Don’t ignore the hint when assumptions are severely violated. You need to think over the interpretation of coefficient estimates. Please check my related comments. Your model performance is not very good, which could be related to insufficient/inappropriate data treatment</w:t>
      </w:r>
      <w:r w:rsidR="008232B5">
        <w:rPr>
          <w:rFonts w:ascii="Times New Roman" w:hAnsi="Times New Roman" w:cs="Times New Roman"/>
          <w:color w:val="5B9BD5" w:themeColor="accent5"/>
        </w:rPr>
        <w:t xml:space="preserve"> prior to modeling.</w:t>
      </w:r>
    </w:p>
    <w:p w14:paraId="307F0BCE" w14:textId="3DF14FDA" w:rsidR="006B7183" w:rsidRPr="006B7183" w:rsidRDefault="006B7183" w:rsidP="006B7183">
      <w:pPr>
        <w:pStyle w:val="ListParagraph"/>
        <w:rPr>
          <w:rFonts w:ascii="Times New Roman" w:hAnsi="Times New Roman" w:cs="Times New Roman"/>
          <w:color w:val="5B9BD5" w:themeColor="accent5"/>
        </w:rPr>
      </w:pPr>
      <w:r>
        <w:rPr>
          <w:rFonts w:ascii="Times New Roman" w:hAnsi="Times New Roman" w:cs="Times New Roman"/>
          <w:color w:val="5B9BD5" w:themeColor="accent5"/>
        </w:rPr>
        <w:t>(</w:t>
      </w:r>
      <w:r w:rsidRPr="006B7183">
        <w:rPr>
          <w:rFonts w:ascii="Times New Roman" w:hAnsi="Times New Roman" w:cs="Times New Roman"/>
          <w:color w:val="5B9BD5" w:themeColor="accent5"/>
        </w:rPr>
        <w:t>The best Kaggle score of the class is 0.1261.</w:t>
      </w:r>
      <w:r>
        <w:rPr>
          <w:rFonts w:ascii="Times New Roman" w:hAnsi="Times New Roman" w:cs="Times New Roman"/>
          <w:color w:val="5B9BD5" w:themeColor="accent5"/>
        </w:rPr>
        <w:t>)</w:t>
      </w:r>
    </w:p>
    <w:p w14:paraId="71CB4A7C" w14:textId="77777777" w:rsidR="00C52072" w:rsidRPr="00C52072" w:rsidRDefault="00C52072" w:rsidP="00C52072">
      <w:pPr>
        <w:pStyle w:val="ListParagraph"/>
        <w:jc w:val="both"/>
        <w:rPr>
          <w:ins w:id="0" w:author="Penelope" w:date="2017-10-12T10:33:00Z"/>
          <w:rFonts w:ascii="Times New Roman" w:hAnsi="Times New Roman" w:cs="Times New Roman"/>
          <w:color w:val="5B9BD5" w:themeColor="accent5"/>
        </w:rPr>
      </w:pPr>
    </w:p>
    <w:p w14:paraId="6B6E7DDF" w14:textId="77777777" w:rsidR="007C6462" w:rsidRDefault="007C6462" w:rsidP="00F70FB7">
      <w:pPr>
        <w:jc w:val="both"/>
        <w:rPr>
          <w:rFonts w:ascii="Times New Roman" w:hAnsi="Times New Roman" w:cs="Times New Roman"/>
        </w:rPr>
      </w:pPr>
    </w:p>
    <w:p w14:paraId="215B9D61" w14:textId="77777777" w:rsidR="00F70FB7" w:rsidRDefault="00F70FB7" w:rsidP="00F70FB7">
      <w:pPr>
        <w:pStyle w:val="Heading1"/>
      </w:pPr>
      <w:commentRangeStart w:id="1"/>
      <w:r>
        <w:t>Introduction</w:t>
      </w:r>
      <w:commentRangeEnd w:id="1"/>
      <w:r w:rsidR="000A450E">
        <w:rPr>
          <w:rStyle w:val="CommentReference"/>
          <w:rFonts w:asciiTheme="minorHAnsi" w:eastAsiaTheme="minorHAnsi" w:hAnsiTheme="minorHAnsi" w:cstheme="minorBidi"/>
          <w:color w:val="auto"/>
        </w:rPr>
        <w:commentReference w:id="1"/>
      </w:r>
    </w:p>
    <w:p w14:paraId="780B3549" w14:textId="66EA0FEB" w:rsidR="00F70FB7" w:rsidRDefault="003C0236" w:rsidP="00F70FB7">
      <w:r>
        <w:t>The goal of Project 1 i</w:t>
      </w:r>
      <w:r w:rsidR="005402D7">
        <w:t>s</w:t>
      </w:r>
      <w:r w:rsidR="00BC6E8D">
        <w:t xml:space="preserve"> to </w:t>
      </w:r>
      <w:r w:rsidR="00FB522C">
        <w:t>predict the</w:t>
      </w:r>
      <w:r w:rsidR="001000E4">
        <w:t xml:space="preserve"> final sales price</w:t>
      </w:r>
      <w:r w:rsidR="00C7287C">
        <w:t xml:space="preserve"> (response)</w:t>
      </w:r>
      <w:r w:rsidR="001000E4">
        <w:t xml:space="preserve"> of each home in the</w:t>
      </w:r>
      <w:r>
        <w:t xml:space="preserve"> Kaggle – Ames, IA dataset.  D</w:t>
      </w:r>
      <w:r w:rsidR="00A05123">
        <w:t>ocument your model selection approach and confidence.</w:t>
      </w:r>
    </w:p>
    <w:p w14:paraId="61081EB0" w14:textId="77777777" w:rsidR="00F70FB7" w:rsidRDefault="00F70FB7" w:rsidP="00F70FB7">
      <w:pPr>
        <w:pStyle w:val="Heading1"/>
      </w:pPr>
      <w:r>
        <w:t>Data Description</w:t>
      </w:r>
    </w:p>
    <w:p w14:paraId="5E25FBC5" w14:textId="0280B41B" w:rsidR="00F70FB7" w:rsidRPr="00F70FB7" w:rsidRDefault="00A05123" w:rsidP="00F70FB7">
      <w:r>
        <w:t>The data</w:t>
      </w:r>
      <w:r w:rsidR="001000E4">
        <w:t xml:space="preserve"> is from Century 21 realtors</w:t>
      </w:r>
      <w:r>
        <w:t xml:space="preserve">. </w:t>
      </w:r>
      <w:r w:rsidR="001000E4">
        <w:t xml:space="preserve"> </w:t>
      </w:r>
      <w:r>
        <w:t xml:space="preserve">There are 1,460 observations of homes sold between 2006 and 2010 with 80 variables used to determine sales price.  </w:t>
      </w:r>
      <w:commentRangeStart w:id="2"/>
      <w:r>
        <w:t>Th</w:t>
      </w:r>
      <w:r w:rsidR="003C0236">
        <w:t xml:space="preserve">is is an observational study; </w:t>
      </w:r>
      <w:r>
        <w:t>therefore</w:t>
      </w:r>
      <w:r w:rsidR="00235061">
        <w:t>,</w:t>
      </w:r>
      <w:r>
        <w:t xml:space="preserve"> n</w:t>
      </w:r>
      <w:r w:rsidR="001000E4">
        <w:t>o causal inference can be implied acr</w:t>
      </w:r>
      <w:r w:rsidR="001B3C6D">
        <w:t>oss the Ames, IA real estate market.</w:t>
      </w:r>
      <w:commentRangeEnd w:id="2"/>
      <w:r w:rsidR="000A450E">
        <w:rPr>
          <w:rStyle w:val="CommentReference"/>
        </w:rPr>
        <w:commentReference w:id="2"/>
      </w:r>
    </w:p>
    <w:p w14:paraId="72389299" w14:textId="38E39D24" w:rsidR="00F70FB7" w:rsidRDefault="00F70FB7" w:rsidP="00F70FB7">
      <w:pPr>
        <w:pStyle w:val="Heading1"/>
      </w:pPr>
      <w:commentRangeStart w:id="3"/>
      <w:r>
        <w:t>Exploratory Analysis</w:t>
      </w:r>
      <w:commentRangeEnd w:id="3"/>
      <w:r w:rsidR="00440839">
        <w:rPr>
          <w:rStyle w:val="CommentReference"/>
          <w:rFonts w:asciiTheme="minorHAnsi" w:eastAsiaTheme="minorHAnsi" w:hAnsiTheme="minorHAnsi" w:cstheme="minorBidi"/>
          <w:color w:val="auto"/>
        </w:rPr>
        <w:commentReference w:id="3"/>
      </w:r>
      <w:r w:rsidR="004D61E8">
        <w:t xml:space="preserve"> (updated)</w:t>
      </w:r>
    </w:p>
    <w:p w14:paraId="4C860495" w14:textId="36E518C1" w:rsidR="00EF6732" w:rsidRDefault="00BD3DEA" w:rsidP="00BC6E8D">
      <w:r>
        <w:t>Before Explor</w:t>
      </w:r>
      <w:r w:rsidR="008827D4">
        <w:t>atory Data Analysis</w:t>
      </w:r>
      <w:r w:rsidR="00E60AA9">
        <w:t xml:space="preserve"> </w:t>
      </w:r>
      <w:r>
        <w:t xml:space="preserve">the issue of significant missing data is addressed.  The missing data did not appear to be coding errors, rather </w:t>
      </w:r>
      <w:r w:rsidR="00CA0D59">
        <w:t xml:space="preserve">just a lot of </w:t>
      </w:r>
      <w:r w:rsidR="00CE23B4">
        <w:t xml:space="preserve">variables being </w:t>
      </w:r>
      <w:r w:rsidR="00E60AA9">
        <w:t>tracked</w:t>
      </w:r>
      <w:r w:rsidR="00CE23B4">
        <w:t>.</w:t>
      </w:r>
      <w:r w:rsidR="008827D4">
        <w:t xml:space="preserve">  Given the</w:t>
      </w:r>
      <w:r w:rsidR="00E60AA9">
        <w:t xml:space="preserve"> nature of this project with Kaggle requiring every row, the approach of deleting missing entries is not an option. </w:t>
      </w:r>
      <w:r w:rsidR="008827D4">
        <w:t xml:space="preserve"> With w</w:t>
      </w:r>
      <w:r w:rsidR="00E60AA9">
        <w:t>hat is already known about the data set requiring transformation, the numerous entries with ‘0’</w:t>
      </w:r>
      <w:r w:rsidR="008827D4">
        <w:t xml:space="preserve"> value, e.g., ‘0 HalfBaths’, </w:t>
      </w:r>
      <w:r w:rsidR="00D42A35">
        <w:t xml:space="preserve">cannot be deleted.  </w:t>
      </w:r>
      <w:r w:rsidR="00E60AA9">
        <w:t>Missing data imputation is complicated.  The previous mean approach is not good for multivariate analysis since it hides the correlation.  Given time and current experience, a combination of media</w:t>
      </w:r>
      <w:r w:rsidR="008827D4">
        <w:t>n and small value imputation</w:t>
      </w:r>
      <w:r w:rsidR="00D42A35">
        <w:rPr>
          <w:rStyle w:val="FootnoteReference"/>
        </w:rPr>
        <w:footnoteReference w:id="1"/>
      </w:r>
      <w:r w:rsidR="008827D4">
        <w:t xml:space="preserve"> is</w:t>
      </w:r>
      <w:r w:rsidR="00E60AA9">
        <w:t xml:space="preserve"> used.  For those entries with ‘NA’ or missing values, the m</w:t>
      </w:r>
      <w:r w:rsidR="008827D4">
        <w:t>edian value for the variable is</w:t>
      </w:r>
      <w:r w:rsidR="00E60AA9">
        <w:t xml:space="preserve"> substituted.  For those entries that had a ‘0’, like ‘0 HalfBaths’, .0001 replaced the ‘0’</w:t>
      </w:r>
      <w:r w:rsidR="00D42A35">
        <w:t xml:space="preserve"> to allow for transformation.</w:t>
      </w:r>
      <w:r w:rsidR="00E60AA9">
        <w:t xml:space="preserve"> </w:t>
      </w:r>
    </w:p>
    <w:p w14:paraId="2F2A71D8" w14:textId="77777777" w:rsidR="008827D4" w:rsidRDefault="008827D4" w:rsidP="00BC6E8D"/>
    <w:p w14:paraId="485B4F8B" w14:textId="7789A57C" w:rsidR="0035327E" w:rsidRDefault="004D61E8" w:rsidP="00BC6E8D">
      <w:r>
        <w:t xml:space="preserve">Initial analysis </w:t>
      </w:r>
      <w:r w:rsidR="00062A35">
        <w:t xml:space="preserve">of the numerical variables </w:t>
      </w:r>
      <w:r w:rsidR="0035327E">
        <w:t xml:space="preserve">shows that the data does not </w:t>
      </w:r>
      <w:r w:rsidR="00102DC0">
        <w:t xml:space="preserve">sufficiently </w:t>
      </w:r>
      <w:r w:rsidR="0035327E">
        <w:t>meet the assumptions of linear regression, like linear relationship, no multicollinearity, multivariate normality, etc.</w:t>
      </w:r>
      <w:r w:rsidR="008827D4">
        <w:t xml:space="preserve">  A log transformation is</w:t>
      </w:r>
      <w:r w:rsidR="0035327E">
        <w:t xml:space="preserve"> conducted on key va</w:t>
      </w:r>
      <w:r w:rsidR="008827D4">
        <w:t xml:space="preserve">riables to </w:t>
      </w:r>
      <w:r w:rsidR="0035327E">
        <w:t>m</w:t>
      </w:r>
      <w:r w:rsidR="008827D4">
        <w:t>e</w:t>
      </w:r>
      <w:r w:rsidR="0035327E">
        <w:t xml:space="preserve">et the linear regression assumptions.  Side by side diagrams show the initial model and then the </w:t>
      </w:r>
      <w:r w:rsidR="008827D4">
        <w:t xml:space="preserve">log </w:t>
      </w:r>
      <w:r w:rsidR="0035327E">
        <w:t>transformed model.</w:t>
      </w:r>
    </w:p>
    <w:p w14:paraId="4E4F2D47" w14:textId="77777777" w:rsidR="00D42A35" w:rsidRDefault="00D42A35" w:rsidP="00D42A35">
      <w:pPr>
        <w:pStyle w:val="Caption"/>
        <w:jc w:val="center"/>
      </w:pPr>
    </w:p>
    <w:p w14:paraId="4E88CDA4" w14:textId="77777777" w:rsidR="00D42A35" w:rsidRDefault="00D42A35" w:rsidP="00D42A35">
      <w:pPr>
        <w:pStyle w:val="Caption"/>
        <w:jc w:val="center"/>
      </w:pPr>
    </w:p>
    <w:p w14:paraId="7145E60A" w14:textId="77777777" w:rsidR="00D42A35" w:rsidRDefault="00D42A35" w:rsidP="00D42A35">
      <w:pPr>
        <w:pStyle w:val="Caption"/>
        <w:jc w:val="center"/>
      </w:pPr>
    </w:p>
    <w:p w14:paraId="21970931" w14:textId="77777777" w:rsidR="00D42A35" w:rsidRDefault="00D42A35" w:rsidP="00D42A35">
      <w:pPr>
        <w:pStyle w:val="Caption"/>
        <w:jc w:val="center"/>
      </w:pPr>
    </w:p>
    <w:p w14:paraId="0585F4C9" w14:textId="121CAE1A" w:rsidR="00F72B90" w:rsidRDefault="00D42A35" w:rsidP="00D42A35">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 Fit Diagnostics Before Log</w:t>
      </w:r>
      <w:r>
        <w:t xml:space="preserve"> on left</w:t>
      </w:r>
      <w:r>
        <w:t xml:space="preserve"> and After Log</w:t>
      </w:r>
      <w:r>
        <w:t xml:space="preserve"> on right</w:t>
      </w:r>
    </w:p>
    <w:p w14:paraId="7659A49F" w14:textId="6BD78124" w:rsidR="0035327E" w:rsidRDefault="0035327E" w:rsidP="00BC6E8D">
      <w:r>
        <w:rPr>
          <w:noProof/>
        </w:rPr>
        <w:drawing>
          <wp:inline distT="0" distB="0" distL="0" distR="0" wp14:anchorId="2F97881E" wp14:editId="57F24D22">
            <wp:extent cx="3131589" cy="273679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 2 EDA Proc Reg for Numerical Var.png"/>
                    <pic:cNvPicPr/>
                  </pic:nvPicPr>
                  <pic:blipFill>
                    <a:blip r:embed="rId10">
                      <a:extLst>
                        <a:ext uri="{28A0092B-C50C-407E-A947-70E740481C1C}">
                          <a14:useLocalDpi xmlns:a14="http://schemas.microsoft.com/office/drawing/2010/main" val="0"/>
                        </a:ext>
                      </a:extLst>
                    </a:blip>
                    <a:stretch>
                      <a:fillRect/>
                    </a:stretch>
                  </pic:blipFill>
                  <pic:spPr>
                    <a:xfrm>
                      <a:off x="0" y="0"/>
                      <a:ext cx="3158045" cy="2759916"/>
                    </a:xfrm>
                    <a:prstGeom prst="rect">
                      <a:avLst/>
                    </a:prstGeom>
                  </pic:spPr>
                </pic:pic>
              </a:graphicData>
            </a:graphic>
          </wp:inline>
        </w:drawing>
      </w:r>
      <w:r w:rsidR="00EF6732">
        <w:rPr>
          <w:noProof/>
        </w:rPr>
        <w:drawing>
          <wp:inline distT="0" distB="0" distL="0" distR="0" wp14:anchorId="45822FD9" wp14:editId="3DDD8C85">
            <wp:extent cx="2747921" cy="276578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2 Log Fit Diagnostics.png"/>
                    <pic:cNvPicPr/>
                  </pic:nvPicPr>
                  <pic:blipFill>
                    <a:blip r:embed="rId11">
                      <a:extLst>
                        <a:ext uri="{28A0092B-C50C-407E-A947-70E740481C1C}">
                          <a14:useLocalDpi xmlns:a14="http://schemas.microsoft.com/office/drawing/2010/main" val="0"/>
                        </a:ext>
                      </a:extLst>
                    </a:blip>
                    <a:stretch>
                      <a:fillRect/>
                    </a:stretch>
                  </pic:blipFill>
                  <pic:spPr>
                    <a:xfrm>
                      <a:off x="0" y="0"/>
                      <a:ext cx="2776052" cy="2794101"/>
                    </a:xfrm>
                    <a:prstGeom prst="rect">
                      <a:avLst/>
                    </a:prstGeom>
                  </pic:spPr>
                </pic:pic>
              </a:graphicData>
            </a:graphic>
          </wp:inline>
        </w:drawing>
      </w:r>
    </w:p>
    <w:p w14:paraId="2C64B7AC" w14:textId="77777777" w:rsidR="00D42A35" w:rsidRDefault="00D42A35" w:rsidP="00D42A35">
      <w:pPr>
        <w:pStyle w:val="Caption"/>
        <w:jc w:val="center"/>
      </w:pPr>
    </w:p>
    <w:p w14:paraId="6650300A" w14:textId="1FAD8F4B" w:rsidR="00D42A35" w:rsidRPr="00D42A35" w:rsidRDefault="00D42A35" w:rsidP="00D42A35">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 Residual by Regressor - Before Log</w:t>
      </w:r>
      <w:r>
        <w:t xml:space="preserve"> on left</w:t>
      </w:r>
      <w:r>
        <w:t xml:space="preserve"> and After Log</w:t>
      </w:r>
      <w:r>
        <w:t xml:space="preserve"> on right</w:t>
      </w:r>
    </w:p>
    <w:p w14:paraId="61F3F7E3" w14:textId="46F3359E" w:rsidR="004D61E8" w:rsidRDefault="008827D4" w:rsidP="00BC6E8D">
      <w:r>
        <w:rPr>
          <w:noProof/>
        </w:rPr>
        <w:drawing>
          <wp:inline distT="0" distB="0" distL="0" distR="0" wp14:anchorId="36074B33" wp14:editId="3A171ABF">
            <wp:extent cx="3103295" cy="209969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2 Residual Regressor b4 Log 1.png"/>
                    <pic:cNvPicPr/>
                  </pic:nvPicPr>
                  <pic:blipFill>
                    <a:blip r:embed="rId12">
                      <a:extLst>
                        <a:ext uri="{28A0092B-C50C-407E-A947-70E740481C1C}">
                          <a14:useLocalDpi xmlns:a14="http://schemas.microsoft.com/office/drawing/2010/main" val="0"/>
                        </a:ext>
                      </a:extLst>
                    </a:blip>
                    <a:stretch>
                      <a:fillRect/>
                    </a:stretch>
                  </pic:blipFill>
                  <pic:spPr>
                    <a:xfrm>
                      <a:off x="0" y="0"/>
                      <a:ext cx="3114349" cy="2107176"/>
                    </a:xfrm>
                    <a:prstGeom prst="rect">
                      <a:avLst/>
                    </a:prstGeom>
                  </pic:spPr>
                </pic:pic>
              </a:graphicData>
            </a:graphic>
          </wp:inline>
        </w:drawing>
      </w:r>
      <w:r>
        <w:rPr>
          <w:noProof/>
        </w:rPr>
        <w:drawing>
          <wp:inline distT="0" distB="0" distL="0" distR="0" wp14:anchorId="7B5CB98C" wp14:editId="6FF25135">
            <wp:extent cx="2565223" cy="2173743"/>
            <wp:effectExtent l="0" t="0" r="63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2 Log Residual.png"/>
                    <pic:cNvPicPr/>
                  </pic:nvPicPr>
                  <pic:blipFill>
                    <a:blip r:embed="rId13">
                      <a:extLst>
                        <a:ext uri="{28A0092B-C50C-407E-A947-70E740481C1C}">
                          <a14:useLocalDpi xmlns:a14="http://schemas.microsoft.com/office/drawing/2010/main" val="0"/>
                        </a:ext>
                      </a:extLst>
                    </a:blip>
                    <a:stretch>
                      <a:fillRect/>
                    </a:stretch>
                  </pic:blipFill>
                  <pic:spPr>
                    <a:xfrm>
                      <a:off x="0" y="0"/>
                      <a:ext cx="2590811" cy="2195426"/>
                    </a:xfrm>
                    <a:prstGeom prst="rect">
                      <a:avLst/>
                    </a:prstGeom>
                  </pic:spPr>
                </pic:pic>
              </a:graphicData>
            </a:graphic>
          </wp:inline>
        </w:drawing>
      </w:r>
    </w:p>
    <w:p w14:paraId="3E2251B8" w14:textId="663CBAAD" w:rsidR="008827D4" w:rsidRDefault="008827D4" w:rsidP="00BC6E8D">
      <w:r>
        <w:rPr>
          <w:noProof/>
        </w:rPr>
        <w:lastRenderedPageBreak/>
        <w:drawing>
          <wp:inline distT="0" distB="0" distL="0" distR="0" wp14:anchorId="7AACA34D" wp14:editId="0A118931">
            <wp:extent cx="2794635" cy="22790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2 Residual Regressor b4 Log 2.png"/>
                    <pic:cNvPicPr/>
                  </pic:nvPicPr>
                  <pic:blipFill>
                    <a:blip r:embed="rId14">
                      <a:extLst>
                        <a:ext uri="{28A0092B-C50C-407E-A947-70E740481C1C}">
                          <a14:useLocalDpi xmlns:a14="http://schemas.microsoft.com/office/drawing/2010/main" val="0"/>
                        </a:ext>
                      </a:extLst>
                    </a:blip>
                    <a:stretch>
                      <a:fillRect/>
                    </a:stretch>
                  </pic:blipFill>
                  <pic:spPr>
                    <a:xfrm>
                      <a:off x="0" y="0"/>
                      <a:ext cx="2864448" cy="2335947"/>
                    </a:xfrm>
                    <a:prstGeom prst="rect">
                      <a:avLst/>
                    </a:prstGeom>
                  </pic:spPr>
                </pic:pic>
              </a:graphicData>
            </a:graphic>
          </wp:inline>
        </w:drawing>
      </w:r>
      <w:r>
        <w:rPr>
          <w:noProof/>
        </w:rPr>
        <w:drawing>
          <wp:inline distT="0" distB="0" distL="0" distR="0" wp14:anchorId="42D25D8F" wp14:editId="76CDEE2B">
            <wp:extent cx="3065973" cy="2283204"/>
            <wp:effectExtent l="0" t="0" r="762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2 Log Residual by Regressor 3.png"/>
                    <pic:cNvPicPr/>
                  </pic:nvPicPr>
                  <pic:blipFill>
                    <a:blip r:embed="rId15">
                      <a:extLst>
                        <a:ext uri="{28A0092B-C50C-407E-A947-70E740481C1C}">
                          <a14:useLocalDpi xmlns:a14="http://schemas.microsoft.com/office/drawing/2010/main" val="0"/>
                        </a:ext>
                      </a:extLst>
                    </a:blip>
                    <a:stretch>
                      <a:fillRect/>
                    </a:stretch>
                  </pic:blipFill>
                  <pic:spPr>
                    <a:xfrm>
                      <a:off x="0" y="0"/>
                      <a:ext cx="3076446" cy="2291003"/>
                    </a:xfrm>
                    <a:prstGeom prst="rect">
                      <a:avLst/>
                    </a:prstGeom>
                  </pic:spPr>
                </pic:pic>
              </a:graphicData>
            </a:graphic>
          </wp:inline>
        </w:drawing>
      </w:r>
    </w:p>
    <w:p w14:paraId="5DC8D270" w14:textId="032EFAA8" w:rsidR="001A4349" w:rsidRDefault="001A4349" w:rsidP="00BC6E8D">
      <w:r>
        <w:rPr>
          <w:noProof/>
        </w:rPr>
        <w:drawing>
          <wp:inline distT="0" distB="0" distL="0" distR="0" wp14:anchorId="09B68A73" wp14:editId="1B05F82D">
            <wp:extent cx="2794635" cy="21887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2 Residtual Regressor b4 Log 3.png"/>
                    <pic:cNvPicPr/>
                  </pic:nvPicPr>
                  <pic:blipFill>
                    <a:blip r:embed="rId16">
                      <a:extLst>
                        <a:ext uri="{28A0092B-C50C-407E-A947-70E740481C1C}">
                          <a14:useLocalDpi xmlns:a14="http://schemas.microsoft.com/office/drawing/2010/main" val="0"/>
                        </a:ext>
                      </a:extLst>
                    </a:blip>
                    <a:stretch>
                      <a:fillRect/>
                    </a:stretch>
                  </pic:blipFill>
                  <pic:spPr>
                    <a:xfrm>
                      <a:off x="0" y="0"/>
                      <a:ext cx="2824226" cy="2211909"/>
                    </a:xfrm>
                    <a:prstGeom prst="rect">
                      <a:avLst/>
                    </a:prstGeom>
                  </pic:spPr>
                </pic:pic>
              </a:graphicData>
            </a:graphic>
          </wp:inline>
        </w:drawing>
      </w:r>
      <w:r>
        <w:rPr>
          <w:noProof/>
        </w:rPr>
        <w:drawing>
          <wp:inline distT="0" distB="0" distL="0" distR="0" wp14:anchorId="3C52B55B" wp14:editId="0D11F93D">
            <wp:extent cx="3137535" cy="21798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2 Log Residual by Regressor 4.png"/>
                    <pic:cNvPicPr/>
                  </pic:nvPicPr>
                  <pic:blipFill>
                    <a:blip r:embed="rId17">
                      <a:extLst>
                        <a:ext uri="{28A0092B-C50C-407E-A947-70E740481C1C}">
                          <a14:useLocalDpi xmlns:a14="http://schemas.microsoft.com/office/drawing/2010/main" val="0"/>
                        </a:ext>
                      </a:extLst>
                    </a:blip>
                    <a:stretch>
                      <a:fillRect/>
                    </a:stretch>
                  </pic:blipFill>
                  <pic:spPr>
                    <a:xfrm>
                      <a:off x="0" y="0"/>
                      <a:ext cx="3147518" cy="2186785"/>
                    </a:xfrm>
                    <a:prstGeom prst="rect">
                      <a:avLst/>
                    </a:prstGeom>
                  </pic:spPr>
                </pic:pic>
              </a:graphicData>
            </a:graphic>
          </wp:inline>
        </w:drawing>
      </w:r>
    </w:p>
    <w:p w14:paraId="56409BEB" w14:textId="48F14F3F" w:rsidR="001A4349" w:rsidRDefault="001A4349" w:rsidP="00BC6E8D">
      <w:r>
        <w:rPr>
          <w:noProof/>
        </w:rPr>
        <w:drawing>
          <wp:inline distT="0" distB="0" distL="0" distR="0" wp14:anchorId="2DAB45BB" wp14:editId="7228E1C3">
            <wp:extent cx="3023235" cy="237860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2 Residual Regressor b4 Log 5.png"/>
                    <pic:cNvPicPr/>
                  </pic:nvPicPr>
                  <pic:blipFill>
                    <a:blip r:embed="rId18">
                      <a:extLst>
                        <a:ext uri="{28A0092B-C50C-407E-A947-70E740481C1C}">
                          <a14:useLocalDpi xmlns:a14="http://schemas.microsoft.com/office/drawing/2010/main" val="0"/>
                        </a:ext>
                      </a:extLst>
                    </a:blip>
                    <a:stretch>
                      <a:fillRect/>
                    </a:stretch>
                  </pic:blipFill>
                  <pic:spPr>
                    <a:xfrm>
                      <a:off x="0" y="0"/>
                      <a:ext cx="3043365" cy="2394446"/>
                    </a:xfrm>
                    <a:prstGeom prst="rect">
                      <a:avLst/>
                    </a:prstGeom>
                  </pic:spPr>
                </pic:pic>
              </a:graphicData>
            </a:graphic>
          </wp:inline>
        </w:drawing>
      </w:r>
      <w:r>
        <w:rPr>
          <w:noProof/>
        </w:rPr>
        <w:drawing>
          <wp:inline distT="0" distB="0" distL="0" distR="0" wp14:anchorId="6C7A0D89" wp14:editId="601CAFCA">
            <wp:extent cx="2755872" cy="24066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2 Log Residual by Regssor 5.png"/>
                    <pic:cNvPicPr/>
                  </pic:nvPicPr>
                  <pic:blipFill>
                    <a:blip r:embed="rId19">
                      <a:extLst>
                        <a:ext uri="{28A0092B-C50C-407E-A947-70E740481C1C}">
                          <a14:useLocalDpi xmlns:a14="http://schemas.microsoft.com/office/drawing/2010/main" val="0"/>
                        </a:ext>
                      </a:extLst>
                    </a:blip>
                    <a:stretch>
                      <a:fillRect/>
                    </a:stretch>
                  </pic:blipFill>
                  <pic:spPr>
                    <a:xfrm>
                      <a:off x="0" y="0"/>
                      <a:ext cx="2782180" cy="2429624"/>
                    </a:xfrm>
                    <a:prstGeom prst="rect">
                      <a:avLst/>
                    </a:prstGeom>
                  </pic:spPr>
                </pic:pic>
              </a:graphicData>
            </a:graphic>
          </wp:inline>
        </w:drawing>
      </w:r>
    </w:p>
    <w:p w14:paraId="4F0E9476" w14:textId="0B911C59" w:rsidR="001A4349" w:rsidRDefault="001A4349" w:rsidP="00BC6E8D">
      <w:r>
        <w:rPr>
          <w:noProof/>
        </w:rPr>
        <w:lastRenderedPageBreak/>
        <w:drawing>
          <wp:inline distT="0" distB="0" distL="0" distR="0" wp14:anchorId="3BA7D3FD" wp14:editId="2A3BD679">
            <wp:extent cx="2942033" cy="201919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2 Residual Regressor b4 Log 6.png"/>
                    <pic:cNvPicPr/>
                  </pic:nvPicPr>
                  <pic:blipFill>
                    <a:blip r:embed="rId20">
                      <a:extLst>
                        <a:ext uri="{28A0092B-C50C-407E-A947-70E740481C1C}">
                          <a14:useLocalDpi xmlns:a14="http://schemas.microsoft.com/office/drawing/2010/main" val="0"/>
                        </a:ext>
                      </a:extLst>
                    </a:blip>
                    <a:stretch>
                      <a:fillRect/>
                    </a:stretch>
                  </pic:blipFill>
                  <pic:spPr>
                    <a:xfrm>
                      <a:off x="0" y="0"/>
                      <a:ext cx="2950638" cy="2025096"/>
                    </a:xfrm>
                    <a:prstGeom prst="rect">
                      <a:avLst/>
                    </a:prstGeom>
                  </pic:spPr>
                </pic:pic>
              </a:graphicData>
            </a:graphic>
          </wp:inline>
        </w:drawing>
      </w:r>
      <w:r>
        <w:rPr>
          <w:noProof/>
        </w:rPr>
        <w:drawing>
          <wp:inline distT="0" distB="0" distL="0" distR="0" wp14:anchorId="58F94A1D" wp14:editId="055436D1">
            <wp:extent cx="2687320" cy="217141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2 Log Residual by Regssor 6.png"/>
                    <pic:cNvPicPr/>
                  </pic:nvPicPr>
                  <pic:blipFill>
                    <a:blip r:embed="rId21">
                      <a:extLst>
                        <a:ext uri="{28A0092B-C50C-407E-A947-70E740481C1C}">
                          <a14:useLocalDpi xmlns:a14="http://schemas.microsoft.com/office/drawing/2010/main" val="0"/>
                        </a:ext>
                      </a:extLst>
                    </a:blip>
                    <a:stretch>
                      <a:fillRect/>
                    </a:stretch>
                  </pic:blipFill>
                  <pic:spPr>
                    <a:xfrm>
                      <a:off x="0" y="0"/>
                      <a:ext cx="2716809" cy="2195243"/>
                    </a:xfrm>
                    <a:prstGeom prst="rect">
                      <a:avLst/>
                    </a:prstGeom>
                  </pic:spPr>
                </pic:pic>
              </a:graphicData>
            </a:graphic>
          </wp:inline>
        </w:drawing>
      </w:r>
    </w:p>
    <w:p w14:paraId="0AC79911" w14:textId="56FA5AC8" w:rsidR="001A4349" w:rsidRDefault="001A4349" w:rsidP="00BC6E8D">
      <w:r>
        <w:rPr>
          <w:noProof/>
        </w:rPr>
        <w:drawing>
          <wp:inline distT="0" distB="0" distL="0" distR="0" wp14:anchorId="0D6917FE" wp14:editId="036A36CF">
            <wp:extent cx="3137535" cy="2363543"/>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2 Residual Regressor b4 Log 7.png"/>
                    <pic:cNvPicPr/>
                  </pic:nvPicPr>
                  <pic:blipFill>
                    <a:blip r:embed="rId22">
                      <a:extLst>
                        <a:ext uri="{28A0092B-C50C-407E-A947-70E740481C1C}">
                          <a14:useLocalDpi xmlns:a14="http://schemas.microsoft.com/office/drawing/2010/main" val="0"/>
                        </a:ext>
                      </a:extLst>
                    </a:blip>
                    <a:stretch>
                      <a:fillRect/>
                    </a:stretch>
                  </pic:blipFill>
                  <pic:spPr>
                    <a:xfrm>
                      <a:off x="0" y="0"/>
                      <a:ext cx="3141510" cy="2366537"/>
                    </a:xfrm>
                    <a:prstGeom prst="rect">
                      <a:avLst/>
                    </a:prstGeom>
                  </pic:spPr>
                </pic:pic>
              </a:graphicData>
            </a:graphic>
          </wp:inline>
        </w:drawing>
      </w:r>
      <w:r>
        <w:rPr>
          <w:noProof/>
        </w:rPr>
        <w:drawing>
          <wp:inline distT="0" distB="0" distL="0" distR="0" wp14:anchorId="5D79894A" wp14:editId="3A40DF99">
            <wp:extent cx="2451147" cy="2353697"/>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2 Log Residual by Regressor 7.png"/>
                    <pic:cNvPicPr/>
                  </pic:nvPicPr>
                  <pic:blipFill>
                    <a:blip r:embed="rId23">
                      <a:extLst>
                        <a:ext uri="{28A0092B-C50C-407E-A947-70E740481C1C}">
                          <a14:useLocalDpi xmlns:a14="http://schemas.microsoft.com/office/drawing/2010/main" val="0"/>
                        </a:ext>
                      </a:extLst>
                    </a:blip>
                    <a:stretch>
                      <a:fillRect/>
                    </a:stretch>
                  </pic:blipFill>
                  <pic:spPr>
                    <a:xfrm>
                      <a:off x="0" y="0"/>
                      <a:ext cx="2469221" cy="2371053"/>
                    </a:xfrm>
                    <a:prstGeom prst="rect">
                      <a:avLst/>
                    </a:prstGeom>
                  </pic:spPr>
                </pic:pic>
              </a:graphicData>
            </a:graphic>
          </wp:inline>
        </w:drawing>
      </w:r>
    </w:p>
    <w:p w14:paraId="670C8A74" w14:textId="77777777" w:rsidR="002C4128" w:rsidRDefault="002C4128" w:rsidP="00BC6E8D"/>
    <w:p w14:paraId="323307DD" w14:textId="77777777" w:rsidR="00E36C16" w:rsidRDefault="00E36C16" w:rsidP="008519A0">
      <w:pPr>
        <w:pStyle w:val="p1"/>
        <w:rPr>
          <w:rFonts w:asciiTheme="minorHAnsi" w:hAnsiTheme="minorHAnsi"/>
          <w:sz w:val="24"/>
          <w:szCs w:val="24"/>
        </w:rPr>
      </w:pPr>
    </w:p>
    <w:p w14:paraId="6AC1836C" w14:textId="77777777" w:rsidR="00E36C16" w:rsidRDefault="00E36C16" w:rsidP="008519A0">
      <w:pPr>
        <w:pStyle w:val="p1"/>
        <w:rPr>
          <w:rFonts w:asciiTheme="minorHAnsi" w:hAnsiTheme="minorHAnsi"/>
          <w:sz w:val="24"/>
          <w:szCs w:val="24"/>
        </w:rPr>
      </w:pPr>
    </w:p>
    <w:p w14:paraId="1CDBB3C8" w14:textId="72167600" w:rsidR="00E36C16" w:rsidRDefault="00E36C16" w:rsidP="008519A0">
      <w:pPr>
        <w:pStyle w:val="p1"/>
        <w:rPr>
          <w:rFonts w:asciiTheme="minorHAnsi" w:hAnsiTheme="minorHAnsi"/>
          <w:sz w:val="24"/>
          <w:szCs w:val="24"/>
        </w:rPr>
      </w:pPr>
      <w:r>
        <w:rPr>
          <w:rFonts w:asciiTheme="minorHAnsi" w:hAnsiTheme="minorHAnsi"/>
          <w:sz w:val="24"/>
          <w:szCs w:val="24"/>
        </w:rPr>
        <w:t>In the first project a second model was built to manage the complexity of 80 variables. Subsequent chapters in class taught rigorous statistical approaches to grouping, which will be used going forward.</w:t>
      </w:r>
    </w:p>
    <w:p w14:paraId="338CC890" w14:textId="77777777" w:rsidR="00E36C16" w:rsidRDefault="00E36C16" w:rsidP="008519A0">
      <w:pPr>
        <w:pStyle w:val="p1"/>
        <w:rPr>
          <w:rFonts w:asciiTheme="minorHAnsi" w:hAnsiTheme="minorHAnsi"/>
          <w:sz w:val="24"/>
          <w:szCs w:val="24"/>
        </w:rPr>
      </w:pPr>
    </w:p>
    <w:p w14:paraId="3AF70C09" w14:textId="77777777" w:rsidR="00E36C16" w:rsidRDefault="00E36C16" w:rsidP="008519A0">
      <w:pPr>
        <w:pStyle w:val="p1"/>
        <w:rPr>
          <w:rFonts w:asciiTheme="minorHAnsi" w:hAnsiTheme="minorHAnsi"/>
          <w:sz w:val="24"/>
          <w:szCs w:val="24"/>
        </w:rPr>
      </w:pPr>
    </w:p>
    <w:p w14:paraId="3295994D" w14:textId="77777777" w:rsidR="00E36C16" w:rsidRDefault="00E36C16" w:rsidP="008519A0">
      <w:pPr>
        <w:pStyle w:val="p1"/>
        <w:rPr>
          <w:rFonts w:asciiTheme="minorHAnsi" w:hAnsiTheme="minorHAnsi"/>
          <w:sz w:val="24"/>
          <w:szCs w:val="24"/>
        </w:rPr>
      </w:pPr>
    </w:p>
    <w:p w14:paraId="56E0115F" w14:textId="77777777" w:rsidR="00A05123" w:rsidRDefault="00A05123" w:rsidP="00A05123">
      <w:pPr>
        <w:pStyle w:val="Heading2"/>
      </w:pPr>
      <w:bookmarkStart w:id="4" w:name="_GoBack"/>
      <w:bookmarkEnd w:id="4"/>
      <w:r>
        <w:t>Model Selection</w:t>
      </w:r>
    </w:p>
    <w:p w14:paraId="217001F5" w14:textId="7F202E9B" w:rsidR="004D7DF5" w:rsidRDefault="005F2E08" w:rsidP="004D7DF5">
      <w:pPr>
        <w:pStyle w:val="p1"/>
        <w:rPr>
          <w:rFonts w:asciiTheme="minorHAnsi" w:hAnsiTheme="minorHAnsi"/>
          <w:sz w:val="24"/>
          <w:szCs w:val="24"/>
        </w:rPr>
      </w:pPr>
      <w:r>
        <w:rPr>
          <w:rFonts w:asciiTheme="minorHAnsi" w:hAnsiTheme="minorHAnsi"/>
          <w:sz w:val="22"/>
        </w:rPr>
        <w:t>The goal i</w:t>
      </w:r>
      <w:r w:rsidR="001B3C6D" w:rsidRPr="00DE473D">
        <w:rPr>
          <w:rFonts w:asciiTheme="minorHAnsi" w:hAnsiTheme="minorHAnsi"/>
          <w:sz w:val="22"/>
        </w:rPr>
        <w:t>s to create the most predictive</w:t>
      </w:r>
      <w:r w:rsidR="008519A0">
        <w:rPr>
          <w:rFonts w:asciiTheme="minorHAnsi" w:hAnsiTheme="minorHAnsi"/>
          <w:sz w:val="22"/>
        </w:rPr>
        <w:t xml:space="preserve"> </w:t>
      </w:r>
      <w:r w:rsidR="001B3C6D" w:rsidRPr="00DE473D">
        <w:rPr>
          <w:rFonts w:asciiTheme="minorHAnsi" w:hAnsiTheme="minorHAnsi"/>
          <w:sz w:val="22"/>
        </w:rPr>
        <w:t xml:space="preserve">model </w:t>
      </w:r>
      <w:r>
        <w:rPr>
          <w:rFonts w:asciiTheme="minorHAnsi" w:hAnsiTheme="minorHAnsi"/>
          <w:sz w:val="22"/>
        </w:rPr>
        <w:t xml:space="preserve">possible </w:t>
      </w:r>
      <w:r w:rsidR="001B3C6D" w:rsidRPr="00DE473D">
        <w:rPr>
          <w:rFonts w:asciiTheme="minorHAnsi" w:hAnsiTheme="minorHAnsi"/>
          <w:sz w:val="22"/>
        </w:rPr>
        <w:t xml:space="preserve">for Sales Price from </w:t>
      </w:r>
      <w:r w:rsidR="008519A0">
        <w:rPr>
          <w:rFonts w:asciiTheme="minorHAnsi" w:hAnsiTheme="minorHAnsi"/>
          <w:sz w:val="22"/>
        </w:rPr>
        <w:t>the data that was also “useful</w:t>
      </w:r>
      <w:r>
        <w:rPr>
          <w:rFonts w:asciiTheme="minorHAnsi" w:hAnsiTheme="minorHAnsi"/>
          <w:sz w:val="22"/>
        </w:rPr>
        <w:t>.</w:t>
      </w:r>
      <w:r w:rsidR="008519A0">
        <w:rPr>
          <w:rFonts w:asciiTheme="minorHAnsi" w:hAnsiTheme="minorHAnsi"/>
          <w:sz w:val="22"/>
        </w:rPr>
        <w:t>”</w:t>
      </w:r>
      <w:r w:rsidR="001B3C6D" w:rsidRPr="00DE473D">
        <w:rPr>
          <w:rFonts w:asciiTheme="minorHAnsi" w:hAnsiTheme="minorHAnsi"/>
          <w:sz w:val="22"/>
        </w:rPr>
        <w:t xml:space="preserve">  The approach used was</w:t>
      </w:r>
      <w:r w:rsidR="008519A0">
        <w:rPr>
          <w:rFonts w:asciiTheme="minorHAnsi" w:hAnsiTheme="minorHAnsi"/>
          <w:sz w:val="22"/>
        </w:rPr>
        <w:t xml:space="preserve"> </w:t>
      </w:r>
      <w:r w:rsidR="001B3C6D" w:rsidRPr="00DE473D">
        <w:rPr>
          <w:rFonts w:asciiTheme="minorHAnsi" w:hAnsiTheme="minorHAnsi"/>
          <w:sz w:val="22"/>
        </w:rPr>
        <w:t>FORWARD</w:t>
      </w:r>
      <w:r w:rsidR="00235061">
        <w:rPr>
          <w:rFonts w:asciiTheme="minorHAnsi" w:hAnsiTheme="minorHAnsi"/>
          <w:sz w:val="22"/>
        </w:rPr>
        <w:t xml:space="preserve">, LASSO, </w:t>
      </w:r>
      <w:r w:rsidR="001B3C6D" w:rsidRPr="00DE473D">
        <w:rPr>
          <w:rFonts w:asciiTheme="minorHAnsi" w:hAnsiTheme="minorHAnsi"/>
          <w:sz w:val="22"/>
        </w:rPr>
        <w:t>STEPWISE</w:t>
      </w:r>
      <w:r w:rsidR="00235061">
        <w:rPr>
          <w:rFonts w:asciiTheme="minorHAnsi" w:hAnsiTheme="minorHAnsi"/>
          <w:sz w:val="22"/>
        </w:rPr>
        <w:t xml:space="preserve">, and HUMAN INFERENCE </w:t>
      </w:r>
      <w:r w:rsidR="001B3C6D" w:rsidRPr="00DE473D">
        <w:rPr>
          <w:rFonts w:asciiTheme="minorHAnsi" w:hAnsiTheme="minorHAnsi"/>
          <w:sz w:val="22"/>
        </w:rPr>
        <w:t>selection methods on the Dream Data</w:t>
      </w:r>
      <w:r w:rsidR="00235061">
        <w:rPr>
          <w:rFonts w:asciiTheme="minorHAnsi" w:hAnsiTheme="minorHAnsi"/>
          <w:sz w:val="22"/>
        </w:rPr>
        <w:t xml:space="preserve"> (all variables)</w:t>
      </w:r>
      <w:r w:rsidR="004D7DF5">
        <w:rPr>
          <w:rFonts w:asciiTheme="minorHAnsi" w:hAnsiTheme="minorHAnsi"/>
          <w:sz w:val="22"/>
        </w:rPr>
        <w:t xml:space="preserve">, </w:t>
      </w:r>
      <w:r w:rsidR="001B3C6D" w:rsidRPr="00DE473D">
        <w:rPr>
          <w:rFonts w:asciiTheme="minorHAnsi" w:hAnsiTheme="minorHAnsi"/>
          <w:sz w:val="22"/>
        </w:rPr>
        <w:t>and the Data Mine</w:t>
      </w:r>
      <w:r w:rsidR="008519A0">
        <w:rPr>
          <w:rFonts w:asciiTheme="minorHAnsi" w:hAnsiTheme="minorHAnsi"/>
          <w:sz w:val="22"/>
        </w:rPr>
        <w:t xml:space="preserve"> data set (logical grouping</w:t>
      </w:r>
      <w:r w:rsidR="00235061">
        <w:rPr>
          <w:rFonts w:asciiTheme="minorHAnsi" w:hAnsiTheme="minorHAnsi"/>
          <w:sz w:val="22"/>
        </w:rPr>
        <w:t xml:space="preserve"> subset</w:t>
      </w:r>
      <w:r w:rsidR="008519A0">
        <w:rPr>
          <w:rFonts w:asciiTheme="minorHAnsi" w:hAnsiTheme="minorHAnsi"/>
          <w:sz w:val="22"/>
        </w:rPr>
        <w:t xml:space="preserve"> variables</w:t>
      </w:r>
      <w:r w:rsidR="00235061">
        <w:rPr>
          <w:rFonts w:asciiTheme="minorHAnsi" w:hAnsiTheme="minorHAnsi"/>
          <w:sz w:val="22"/>
        </w:rPr>
        <w:t>).</w:t>
      </w:r>
      <w:r w:rsidR="004D7DF5">
        <w:rPr>
          <w:rFonts w:asciiTheme="minorHAnsi" w:hAnsiTheme="minorHAnsi"/>
          <w:sz w:val="22"/>
        </w:rPr>
        <w:t xml:space="preserve"> </w:t>
      </w:r>
    </w:p>
    <w:p w14:paraId="5433AA69" w14:textId="77777777" w:rsidR="001B3C6D" w:rsidRPr="00DE473D" w:rsidRDefault="001B3C6D" w:rsidP="001B3C6D">
      <w:pPr>
        <w:pStyle w:val="p1"/>
        <w:rPr>
          <w:rFonts w:asciiTheme="minorHAnsi" w:hAnsiTheme="minorHAnsi"/>
          <w:sz w:val="22"/>
        </w:rPr>
      </w:pPr>
    </w:p>
    <w:p w14:paraId="5E807257" w14:textId="528F235F" w:rsidR="001B3C6D" w:rsidRDefault="001B3C6D" w:rsidP="001B3C6D">
      <w:pPr>
        <w:pStyle w:val="p1"/>
        <w:rPr>
          <w:rFonts w:asciiTheme="minorHAnsi" w:hAnsiTheme="minorHAnsi"/>
          <w:sz w:val="24"/>
          <w:szCs w:val="24"/>
        </w:rPr>
      </w:pPr>
      <w:r w:rsidRPr="00DE473D">
        <w:rPr>
          <w:rFonts w:asciiTheme="minorHAnsi" w:hAnsiTheme="minorHAnsi"/>
          <w:sz w:val="22"/>
        </w:rPr>
        <w:t>The use of LASSO, a modern approach to model selection,</w:t>
      </w:r>
      <w:r w:rsidR="005F2E08">
        <w:rPr>
          <w:rFonts w:asciiTheme="minorHAnsi" w:hAnsiTheme="minorHAnsi"/>
          <w:sz w:val="22"/>
        </w:rPr>
        <w:t xml:space="preserve"> i</w:t>
      </w:r>
      <w:r>
        <w:rPr>
          <w:rFonts w:asciiTheme="minorHAnsi" w:hAnsiTheme="minorHAnsi"/>
          <w:sz w:val="22"/>
        </w:rPr>
        <w:t>s</w:t>
      </w:r>
      <w:r w:rsidRPr="00DE473D">
        <w:rPr>
          <w:rFonts w:asciiTheme="minorHAnsi" w:hAnsiTheme="minorHAnsi"/>
          <w:sz w:val="22"/>
        </w:rPr>
        <w:t xml:space="preserve"> balanced by the use of traditional statistical approaches of FORWARD and STE</w:t>
      </w:r>
      <w:r w:rsidR="005F2E08">
        <w:rPr>
          <w:rFonts w:asciiTheme="minorHAnsi" w:hAnsiTheme="minorHAnsi"/>
          <w:sz w:val="22"/>
        </w:rPr>
        <w:t>PWISE. While some of our research</w:t>
      </w:r>
      <w:r w:rsidRPr="00DE473D">
        <w:rPr>
          <w:rFonts w:asciiTheme="minorHAnsi" w:hAnsiTheme="minorHAnsi"/>
          <w:sz w:val="22"/>
        </w:rPr>
        <w:t xml:space="preserve"> discouraged STEPWISE, the </w:t>
      </w:r>
      <w:r w:rsidR="005F2E08">
        <w:rPr>
          <w:rFonts w:asciiTheme="minorHAnsi" w:hAnsiTheme="minorHAnsi"/>
          <w:sz w:val="22"/>
        </w:rPr>
        <w:t xml:space="preserve">paper </w:t>
      </w:r>
      <w:r w:rsidRPr="00DE473D">
        <w:rPr>
          <w:rStyle w:val="apple-converted-space"/>
          <w:rFonts w:asciiTheme="minorHAnsi" w:hAnsiTheme="minorHAnsi"/>
          <w:i/>
          <w:sz w:val="24"/>
          <w:szCs w:val="24"/>
        </w:rPr>
        <w:lastRenderedPageBreak/>
        <w:t>“Introducing</w:t>
      </w:r>
      <w:r w:rsidRPr="00DE473D">
        <w:rPr>
          <w:rFonts w:asciiTheme="minorHAnsi" w:hAnsiTheme="minorHAnsi"/>
          <w:i/>
          <w:sz w:val="24"/>
          <w:szCs w:val="24"/>
        </w:rPr>
        <w:t xml:space="preserve"> the GLMSELECT PROCEDURE for Model Selection”</w:t>
      </w:r>
      <w:r w:rsidRPr="00DE473D">
        <w:rPr>
          <w:rStyle w:val="FootnoteReference"/>
          <w:rFonts w:asciiTheme="minorHAnsi" w:hAnsiTheme="minorHAnsi"/>
          <w:i/>
          <w:sz w:val="24"/>
          <w:szCs w:val="24"/>
        </w:rPr>
        <w:footnoteReference w:id="2"/>
      </w:r>
      <w:r w:rsidRPr="00DE473D">
        <w:rPr>
          <w:rFonts w:asciiTheme="minorHAnsi" w:hAnsiTheme="minorHAnsi"/>
          <w:sz w:val="24"/>
          <w:szCs w:val="24"/>
        </w:rPr>
        <w:t xml:space="preserve"> demonstrated that STE</w:t>
      </w:r>
      <w:r>
        <w:rPr>
          <w:rFonts w:asciiTheme="minorHAnsi" w:hAnsiTheme="minorHAnsi"/>
          <w:sz w:val="24"/>
          <w:szCs w:val="24"/>
        </w:rPr>
        <w:t xml:space="preserve">PWISE selection can be </w:t>
      </w:r>
      <w:r w:rsidRPr="00DE473D">
        <w:rPr>
          <w:rFonts w:asciiTheme="minorHAnsi" w:hAnsiTheme="minorHAnsi"/>
          <w:sz w:val="24"/>
          <w:szCs w:val="24"/>
        </w:rPr>
        <w:t xml:space="preserve">powerful </w:t>
      </w:r>
      <w:r w:rsidR="005F2E08">
        <w:rPr>
          <w:rFonts w:asciiTheme="minorHAnsi" w:hAnsiTheme="minorHAnsi"/>
          <w:sz w:val="24"/>
          <w:szCs w:val="24"/>
        </w:rPr>
        <w:t xml:space="preserve">when used </w:t>
      </w:r>
      <w:r w:rsidRPr="00DE473D">
        <w:rPr>
          <w:rFonts w:asciiTheme="minorHAnsi" w:hAnsiTheme="minorHAnsi"/>
          <w:sz w:val="24"/>
          <w:szCs w:val="24"/>
        </w:rPr>
        <w:t xml:space="preserve">for predictive analytics. </w:t>
      </w:r>
    </w:p>
    <w:p w14:paraId="1B6BF0E8" w14:textId="77777777" w:rsidR="00235061" w:rsidRDefault="00235061" w:rsidP="001B3C6D"/>
    <w:p w14:paraId="00AF6786" w14:textId="7F975853" w:rsidR="001B3C6D" w:rsidRDefault="005F2E08" w:rsidP="001B3C6D">
      <w:r>
        <w:t>To save the reader’s time and space here</w:t>
      </w:r>
      <w:r w:rsidR="00235061">
        <w:t>, only two (2) model select</w:t>
      </w:r>
      <w:r w:rsidR="008519A0">
        <w:t xml:space="preserve">ion processes will be outlined on selection. </w:t>
      </w:r>
    </w:p>
    <w:p w14:paraId="287BE68C" w14:textId="77777777" w:rsidR="001B3C6D" w:rsidRPr="001B3C6D" w:rsidRDefault="001B3C6D" w:rsidP="001B3C6D"/>
    <w:p w14:paraId="6D07575B" w14:textId="03E52489" w:rsidR="00A05123" w:rsidRDefault="005115B6" w:rsidP="00A05123">
      <w:pPr>
        <w:pStyle w:val="Heading3"/>
      </w:pPr>
      <w:r>
        <w:t>FORWARD</w:t>
      </w:r>
    </w:p>
    <w:p w14:paraId="52D8516B" w14:textId="5D75F2FA" w:rsidR="00A05123" w:rsidRDefault="001B3C6D" w:rsidP="001B3C6D">
      <w:pPr>
        <w:pStyle w:val="Heading4"/>
      </w:pPr>
      <w:r>
        <w:t xml:space="preserve">Assumptions </w:t>
      </w:r>
      <w:r w:rsidR="00A05123">
        <w:t>Dream Data model</w:t>
      </w:r>
    </w:p>
    <w:p w14:paraId="35717DCC" w14:textId="37DAADE4" w:rsidR="00D71309" w:rsidRDefault="00CB3658" w:rsidP="00F35B2F">
      <w:pPr>
        <w:jc w:val="center"/>
      </w:pPr>
      <w:r>
        <w:rPr>
          <w:noProof/>
        </w:rPr>
        <w:drawing>
          <wp:inline distT="0" distB="0" distL="0" distR="0" wp14:anchorId="5B4DE0D0" wp14:editId="542C33A8">
            <wp:extent cx="4392821" cy="3119195"/>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9-24 at 10.39.42 AM.png"/>
                    <pic:cNvPicPr/>
                  </pic:nvPicPr>
                  <pic:blipFill>
                    <a:blip r:embed="rId24">
                      <a:extLst>
                        <a:ext uri="{28A0092B-C50C-407E-A947-70E740481C1C}">
                          <a14:useLocalDpi xmlns:a14="http://schemas.microsoft.com/office/drawing/2010/main" val="0"/>
                        </a:ext>
                      </a:extLst>
                    </a:blip>
                    <a:stretch>
                      <a:fillRect/>
                    </a:stretch>
                  </pic:blipFill>
                  <pic:spPr>
                    <a:xfrm>
                      <a:off x="0" y="0"/>
                      <a:ext cx="4454032" cy="3162659"/>
                    </a:xfrm>
                    <a:prstGeom prst="rect">
                      <a:avLst/>
                    </a:prstGeom>
                  </pic:spPr>
                </pic:pic>
              </a:graphicData>
            </a:graphic>
          </wp:inline>
        </w:drawing>
      </w:r>
    </w:p>
    <w:p w14:paraId="1924D0A4" w14:textId="4FE46A6A" w:rsidR="00F35B2F" w:rsidRDefault="00EB73E6" w:rsidP="00EB73E6">
      <w:pPr>
        <w:pStyle w:val="Caption"/>
        <w:jc w:val="center"/>
      </w:pPr>
      <w:r>
        <w:t xml:space="preserve">Figure </w:t>
      </w:r>
      <w:r w:rsidR="00F8137C">
        <w:fldChar w:fldCharType="begin"/>
      </w:r>
      <w:r w:rsidR="00F8137C">
        <w:instrText xml:space="preserve"> S</w:instrText>
      </w:r>
      <w:r w:rsidR="00F8137C">
        <w:instrText xml:space="preserve">EQ Figure \* ARABIC </w:instrText>
      </w:r>
      <w:r w:rsidR="00F8137C">
        <w:fldChar w:fldCharType="separate"/>
      </w:r>
      <w:r w:rsidR="008827D4">
        <w:rPr>
          <w:noProof/>
        </w:rPr>
        <w:t>3</w:t>
      </w:r>
      <w:r w:rsidR="00F8137C">
        <w:rPr>
          <w:noProof/>
        </w:rPr>
        <w:fldChar w:fldCharType="end"/>
      </w:r>
      <w:r w:rsidR="005115B6">
        <w:t xml:space="preserve"> - FORWARD</w:t>
      </w:r>
      <w:r>
        <w:t xml:space="preserve"> Dream Data Model</w:t>
      </w:r>
      <w:r w:rsidR="005115B6">
        <w:t xml:space="preserve"> Assumptions</w:t>
      </w:r>
    </w:p>
    <w:p w14:paraId="4874819E" w14:textId="5C48F669" w:rsidR="00EB73E6" w:rsidRPr="00EB73E6" w:rsidRDefault="005F2E08" w:rsidP="00EB73E6">
      <w:commentRangeStart w:id="5"/>
      <w:r>
        <w:t>This model exhibits enough of a</w:t>
      </w:r>
      <w:r w:rsidR="00EB73E6">
        <w:t xml:space="preserve"> Normal</w:t>
      </w:r>
      <w:r>
        <w:t xml:space="preserve"> distribution </w:t>
      </w:r>
      <w:r w:rsidR="00EB73E6">
        <w:t>with adequate scatter</w:t>
      </w:r>
      <w:commentRangeEnd w:id="5"/>
      <w:r w:rsidR="0025133B">
        <w:rPr>
          <w:rStyle w:val="CommentReference"/>
        </w:rPr>
        <w:commentReference w:id="5"/>
      </w:r>
      <w:r w:rsidR="00EB73E6">
        <w:t>.  Evaluation of outliers determines no errors.</w:t>
      </w:r>
      <w:r w:rsidR="00D45BA4">
        <w:t xml:space="preserve">  No transformation wa</w:t>
      </w:r>
      <w:r w:rsidR="00DF6D27">
        <w:t xml:space="preserve">s chosen to be used since experimentation </w:t>
      </w:r>
      <w:r>
        <w:t xml:space="preserve">with various transformations does not produce measurably improved </w:t>
      </w:r>
      <w:r w:rsidR="00DF6D27">
        <w:t>results.</w:t>
      </w:r>
    </w:p>
    <w:p w14:paraId="435B139B" w14:textId="4BB028E8" w:rsidR="00360D7E" w:rsidRPr="00283333" w:rsidRDefault="00283333" w:rsidP="00D71309">
      <w:pPr>
        <w:pStyle w:val="Heading4"/>
        <w:rPr>
          <w:color w:val="FF0000"/>
        </w:rPr>
      </w:pPr>
      <w:r>
        <w:rPr>
          <w:color w:val="FF0000"/>
        </w:rPr>
        <w:t xml:space="preserve">LVB: </w:t>
      </w:r>
      <w:proofErr w:type="spellStart"/>
      <w:r>
        <w:rPr>
          <w:color w:val="FF0000"/>
        </w:rPr>
        <w:t>Dr</w:t>
      </w:r>
      <w:proofErr w:type="spellEnd"/>
      <w:r>
        <w:rPr>
          <w:color w:val="FF0000"/>
        </w:rPr>
        <w:t xml:space="preserve"> Xing clearly wants to see transformation.  I liked the one </w:t>
      </w:r>
      <w:proofErr w:type="spellStart"/>
      <w:r>
        <w:rPr>
          <w:color w:val="FF0000"/>
        </w:rPr>
        <w:t>async</w:t>
      </w:r>
      <w:proofErr w:type="spellEnd"/>
      <w:r>
        <w:rPr>
          <w:color w:val="FF0000"/>
        </w:rPr>
        <w:t xml:space="preserve"> video where </w:t>
      </w:r>
      <w:proofErr w:type="spellStart"/>
      <w:r>
        <w:rPr>
          <w:color w:val="FF0000"/>
        </w:rPr>
        <w:t>Dr</w:t>
      </w:r>
      <w:proofErr w:type="spellEnd"/>
      <w:r>
        <w:rPr>
          <w:color w:val="FF0000"/>
        </w:rPr>
        <w:t xml:space="preserve"> McGee automatically transformed the data with log transformation w/o looking at plots. It is the topic we are </w:t>
      </w:r>
      <w:proofErr w:type="spellStart"/>
      <w:r>
        <w:rPr>
          <w:color w:val="FF0000"/>
        </w:rPr>
        <w:t>suppose to</w:t>
      </w:r>
      <w:proofErr w:type="spellEnd"/>
      <w:r>
        <w:rPr>
          <w:color w:val="FF0000"/>
        </w:rPr>
        <w:t xml:space="preserve"> discuss in class tonight.</w:t>
      </w:r>
    </w:p>
    <w:p w14:paraId="5DF3DCF7" w14:textId="74F0F012" w:rsidR="00D71309" w:rsidRDefault="005115B6" w:rsidP="00D71309">
      <w:pPr>
        <w:pStyle w:val="Heading4"/>
      </w:pPr>
      <w:r>
        <w:t>Variables in FORWARD</w:t>
      </w:r>
      <w:r w:rsidR="00CE70FB">
        <w:t xml:space="preserve"> Dream Data </w:t>
      </w:r>
      <w:r w:rsidR="00D71309">
        <w:t>Model</w:t>
      </w:r>
      <w:r w:rsidR="00360D7E">
        <w:t xml:space="preserve"> &amp; Analysis</w:t>
      </w:r>
    </w:p>
    <w:p w14:paraId="14655AFC" w14:textId="77777777" w:rsidR="00892754" w:rsidRDefault="00892754" w:rsidP="00892754"/>
    <w:p w14:paraId="502FF932" w14:textId="1D569D4D" w:rsidR="00892754" w:rsidRDefault="00892754" w:rsidP="00892754">
      <w:pPr>
        <w:jc w:val="center"/>
      </w:pPr>
      <w:r>
        <w:rPr>
          <w:noProof/>
        </w:rPr>
        <w:lastRenderedPageBreak/>
        <w:drawing>
          <wp:inline distT="0" distB="0" distL="0" distR="0" wp14:anchorId="1EDD5536" wp14:editId="2C1AC1F9">
            <wp:extent cx="2637720" cy="129944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9-24 at 10.43.23 AM.png"/>
                    <pic:cNvPicPr/>
                  </pic:nvPicPr>
                  <pic:blipFill>
                    <a:blip r:embed="rId25">
                      <a:extLst>
                        <a:ext uri="{28A0092B-C50C-407E-A947-70E740481C1C}">
                          <a14:useLocalDpi xmlns:a14="http://schemas.microsoft.com/office/drawing/2010/main" val="0"/>
                        </a:ext>
                      </a:extLst>
                    </a:blip>
                    <a:stretch>
                      <a:fillRect/>
                    </a:stretch>
                  </pic:blipFill>
                  <pic:spPr>
                    <a:xfrm>
                      <a:off x="0" y="0"/>
                      <a:ext cx="2712816" cy="1336444"/>
                    </a:xfrm>
                    <a:prstGeom prst="rect">
                      <a:avLst/>
                    </a:prstGeom>
                  </pic:spPr>
                </pic:pic>
              </a:graphicData>
            </a:graphic>
          </wp:inline>
        </w:drawing>
      </w:r>
    </w:p>
    <w:p w14:paraId="199040A1" w14:textId="46BAC904" w:rsidR="00892754" w:rsidRDefault="00892754" w:rsidP="00892754">
      <w:pPr>
        <w:pStyle w:val="Caption"/>
        <w:jc w:val="center"/>
      </w:pPr>
      <w:r>
        <w:t xml:space="preserve">Figure </w:t>
      </w:r>
      <w:r w:rsidR="00F8137C">
        <w:fldChar w:fldCharType="begin"/>
      </w:r>
      <w:r w:rsidR="00F8137C">
        <w:instrText xml:space="preserve"> SEQ Figure \* ARABIC </w:instrText>
      </w:r>
      <w:r w:rsidR="00F8137C">
        <w:fldChar w:fldCharType="separate"/>
      </w:r>
      <w:r w:rsidR="008827D4">
        <w:rPr>
          <w:noProof/>
        </w:rPr>
        <w:t>4</w:t>
      </w:r>
      <w:r w:rsidR="00F8137C">
        <w:rPr>
          <w:noProof/>
        </w:rPr>
        <w:fldChar w:fldCharType="end"/>
      </w:r>
      <w:r>
        <w:t xml:space="preserve"> - </w:t>
      </w:r>
      <w:r w:rsidR="005115B6">
        <w:t>FORWARD</w:t>
      </w:r>
      <w:r>
        <w:t xml:space="preserve"> Dream Data Model Selection Result</w:t>
      </w:r>
    </w:p>
    <w:p w14:paraId="67653E91" w14:textId="77777777" w:rsidR="00631139" w:rsidRDefault="005115B6" w:rsidP="00977F03">
      <w:r>
        <w:t>Based on FORWARD</w:t>
      </w:r>
      <w:r w:rsidR="00977F03">
        <w:t xml:space="preserve"> selection using all 80 variables with </w:t>
      </w:r>
      <w:commentRangeStart w:id="6"/>
      <w:commentRangeStart w:id="7"/>
      <w:r w:rsidR="00977F03">
        <w:t>a SPLIT cross va</w:t>
      </w:r>
      <w:r w:rsidR="00DF6D27">
        <w:t xml:space="preserve">lidation </w:t>
      </w:r>
      <w:commentRangeEnd w:id="6"/>
      <w:r w:rsidR="004B0DAB">
        <w:rPr>
          <w:rStyle w:val="CommentReference"/>
        </w:rPr>
        <w:commentReference w:id="6"/>
      </w:r>
      <w:commentRangeEnd w:id="7"/>
      <w:r w:rsidR="005C361F">
        <w:rPr>
          <w:rStyle w:val="CommentReference"/>
        </w:rPr>
        <w:commentReference w:id="7"/>
      </w:r>
      <w:r w:rsidR="00DF6D27">
        <w:t>usin</w:t>
      </w:r>
      <w:r w:rsidR="005F2E08">
        <w:t xml:space="preserve">g two (2) folds.  </w:t>
      </w:r>
    </w:p>
    <w:p w14:paraId="4DD6E778" w14:textId="42B595AC" w:rsidR="00631139" w:rsidRDefault="00631139" w:rsidP="00977F03">
      <w:pPr>
        <w:rPr>
          <w:i/>
          <w:color w:val="FF0000"/>
        </w:rPr>
      </w:pPr>
      <w:r>
        <w:rPr>
          <w:i/>
          <w:color w:val="FF0000"/>
        </w:rPr>
        <w:t>LVB: After doing some additional research, I did not fully understand the mechanism of run the tests on internal and report on external.  I just reported.  This issue can be corrected in the next “go around”.</w:t>
      </w:r>
    </w:p>
    <w:p w14:paraId="3479E0E6" w14:textId="77777777" w:rsidR="00631139" w:rsidRPr="00631139" w:rsidRDefault="00631139" w:rsidP="00977F03">
      <w:pPr>
        <w:rPr>
          <w:i/>
          <w:color w:val="FF0000"/>
        </w:rPr>
      </w:pPr>
    </w:p>
    <w:p w14:paraId="68FB5DB7" w14:textId="321E4201" w:rsidR="00977F03" w:rsidRDefault="005F2E08" w:rsidP="00977F03">
      <w:r>
        <w:t xml:space="preserve">Two folds is </w:t>
      </w:r>
      <w:r w:rsidR="00DF6D27">
        <w:t xml:space="preserve">used because </w:t>
      </w:r>
      <w:r>
        <w:t xml:space="preserve">it was determined </w:t>
      </w:r>
      <w:r w:rsidR="00977F03">
        <w:t>that four (4) folds did not yield better results.</w:t>
      </w:r>
      <w:r w:rsidR="001469AC">
        <w:t xml:space="preserve">  Resulting variables are </w:t>
      </w:r>
      <w:proofErr w:type="spellStart"/>
      <w:r w:rsidR="001469AC">
        <w:t>OverallQual</w:t>
      </w:r>
      <w:proofErr w:type="spellEnd"/>
      <w:r w:rsidR="001469AC">
        <w:t xml:space="preserve"> (p &lt;.0001), </w:t>
      </w:r>
      <w:proofErr w:type="spellStart"/>
      <w:r w:rsidR="001469AC">
        <w:t>BsmtFullBath</w:t>
      </w:r>
      <w:proofErr w:type="spellEnd"/>
      <w:r w:rsidR="001469AC">
        <w:t xml:space="preserve"> (p &lt;.0001), Fireplaces (P&lt;.0001).</w:t>
      </w:r>
    </w:p>
    <w:p w14:paraId="5AD2CD23" w14:textId="77777777" w:rsidR="00977F03" w:rsidRPr="00977F03" w:rsidRDefault="00977F03" w:rsidP="00977F03"/>
    <w:p w14:paraId="583CB1B3" w14:textId="29158EC6" w:rsidR="006A4646" w:rsidRDefault="00CE70FB" w:rsidP="00360D7E">
      <w:pPr>
        <w:jc w:val="center"/>
      </w:pPr>
      <w:r>
        <w:rPr>
          <w:noProof/>
        </w:rPr>
        <w:drawing>
          <wp:inline distT="0" distB="0" distL="0" distR="0" wp14:anchorId="1620CA04" wp14:editId="614FACE5">
            <wp:extent cx="5080635" cy="31599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9-24 at 10.36.55 AM.png"/>
                    <pic:cNvPicPr/>
                  </pic:nvPicPr>
                  <pic:blipFill>
                    <a:blip r:embed="rId26">
                      <a:extLst>
                        <a:ext uri="{28A0092B-C50C-407E-A947-70E740481C1C}">
                          <a14:useLocalDpi xmlns:a14="http://schemas.microsoft.com/office/drawing/2010/main" val="0"/>
                        </a:ext>
                      </a:extLst>
                    </a:blip>
                    <a:stretch>
                      <a:fillRect/>
                    </a:stretch>
                  </pic:blipFill>
                  <pic:spPr>
                    <a:xfrm>
                      <a:off x="0" y="0"/>
                      <a:ext cx="5096934" cy="3170074"/>
                    </a:xfrm>
                    <a:prstGeom prst="rect">
                      <a:avLst/>
                    </a:prstGeom>
                  </pic:spPr>
                </pic:pic>
              </a:graphicData>
            </a:graphic>
          </wp:inline>
        </w:drawing>
      </w:r>
    </w:p>
    <w:p w14:paraId="42362EFB" w14:textId="4CF99546" w:rsidR="00360D7E" w:rsidRDefault="00360D7E" w:rsidP="00360D7E">
      <w:pPr>
        <w:pStyle w:val="Caption"/>
        <w:jc w:val="center"/>
      </w:pPr>
      <w:r>
        <w:t xml:space="preserve">Figure </w:t>
      </w:r>
      <w:r w:rsidR="00F8137C">
        <w:fldChar w:fldCharType="begin"/>
      </w:r>
      <w:r w:rsidR="00F8137C">
        <w:instrText xml:space="preserve"> SEQ Figure \* ARABIC </w:instrText>
      </w:r>
      <w:r w:rsidR="00F8137C">
        <w:fldChar w:fldCharType="separate"/>
      </w:r>
      <w:r w:rsidR="008827D4">
        <w:rPr>
          <w:noProof/>
        </w:rPr>
        <w:t>5</w:t>
      </w:r>
      <w:r w:rsidR="00F8137C">
        <w:rPr>
          <w:noProof/>
        </w:rPr>
        <w:fldChar w:fldCharType="end"/>
      </w:r>
      <w:r w:rsidR="005115B6">
        <w:t xml:space="preserve"> - FORWARD</w:t>
      </w:r>
      <w:r>
        <w:t xml:space="preserve"> Dream Data Model - Regression Analysis</w:t>
      </w:r>
    </w:p>
    <w:p w14:paraId="5366F879" w14:textId="77777777" w:rsidR="004359E8" w:rsidRDefault="004359E8" w:rsidP="006A4646">
      <w:pPr>
        <w:pStyle w:val="Heading4"/>
        <w:rPr>
          <w:i w:val="0"/>
        </w:rPr>
      </w:pPr>
    </w:p>
    <w:p w14:paraId="2E5C72AB" w14:textId="15AD8D1E" w:rsidR="00CD7906" w:rsidRDefault="005A3538" w:rsidP="00CD7906">
      <w:commentRangeStart w:id="8"/>
      <w:r>
        <w:t xml:space="preserve">Sales Price = </w:t>
      </w:r>
      <w:r w:rsidR="00DF6D27">
        <w:t>(</w:t>
      </w:r>
      <w:r w:rsidR="00CD7906">
        <w:t>-44063</w:t>
      </w:r>
      <w:r w:rsidR="00DF6D27">
        <w:t>)</w:t>
      </w:r>
      <w:r w:rsidR="00CD7906">
        <w:t xml:space="preserve"> + </w:t>
      </w:r>
      <w:proofErr w:type="spellStart"/>
      <w:r w:rsidR="00995509">
        <w:t>BsmtFullBath</w:t>
      </w:r>
      <w:proofErr w:type="spellEnd"/>
      <w:r w:rsidR="001469AC">
        <w:t xml:space="preserve"> </w:t>
      </w:r>
      <w:r w:rsidR="00CD7906">
        <w:t>(-43554</w:t>
      </w:r>
      <w:r w:rsidR="00995509">
        <w:t xml:space="preserve">) + </w:t>
      </w:r>
      <w:proofErr w:type="spellStart"/>
      <w:r w:rsidR="00995509">
        <w:t>OverallQual</w:t>
      </w:r>
      <w:proofErr w:type="spellEnd"/>
      <w:r w:rsidR="001469AC">
        <w:t xml:space="preserve"> </w:t>
      </w:r>
      <w:r w:rsidR="00995509">
        <w:t>(21806) + Fireplaces (28772)</w:t>
      </w:r>
      <w:commentRangeEnd w:id="8"/>
      <w:r w:rsidR="00B040F8">
        <w:rPr>
          <w:rStyle w:val="CommentReference"/>
        </w:rPr>
        <w:commentReference w:id="8"/>
      </w:r>
    </w:p>
    <w:p w14:paraId="7661767E" w14:textId="77777777" w:rsidR="00027687" w:rsidRDefault="00027687" w:rsidP="00CD7906"/>
    <w:p w14:paraId="5B45F868" w14:textId="26B7CCFF" w:rsidR="00FD0144" w:rsidRDefault="005A3538" w:rsidP="00FD0144">
      <w:r>
        <w:t xml:space="preserve">Interpret the slope:  </w:t>
      </w:r>
      <w:commentRangeStart w:id="9"/>
      <w:r w:rsidR="004A70FF">
        <w:t xml:space="preserve">If the Sales Price </w:t>
      </w:r>
      <w:r w:rsidR="00CC5B74">
        <w:t>increas</w:t>
      </w:r>
      <w:r w:rsidR="00514B93">
        <w:t>es by $1</w:t>
      </w:r>
      <w:r>
        <w:t xml:space="preserve">, </w:t>
      </w:r>
      <w:r w:rsidR="00027687">
        <w:t xml:space="preserve">the Model </w:t>
      </w:r>
      <w:r w:rsidR="00874E48">
        <w:t>predict</w:t>
      </w:r>
      <w:r w:rsidR="00027687">
        <w:t>s</w:t>
      </w:r>
      <w:r w:rsidR="00874E48">
        <w:t xml:space="preserve"> </w:t>
      </w:r>
      <w:r>
        <w:t>Basement Full Bath (</w:t>
      </w:r>
      <w:proofErr w:type="spellStart"/>
      <w:r>
        <w:t>BsmtFullBath</w:t>
      </w:r>
      <w:proofErr w:type="spellEnd"/>
      <w:r>
        <w:t>) will decrease</w:t>
      </w:r>
      <w:r w:rsidR="00027687">
        <w:t xml:space="preserve"> Sales Price by approximately $43,554</w:t>
      </w:r>
      <w:r w:rsidR="00F12242">
        <w:t xml:space="preserve"> </w:t>
      </w:r>
      <w:commentRangeEnd w:id="9"/>
      <w:r w:rsidR="00B040F8">
        <w:rPr>
          <w:rStyle w:val="CommentReference"/>
        </w:rPr>
        <w:commentReference w:id="9"/>
      </w:r>
      <w:r w:rsidR="00F12242">
        <w:t>[confidence interval -</w:t>
      </w:r>
      <w:r w:rsidR="00F12242">
        <w:lastRenderedPageBreak/>
        <w:t>$</w:t>
      </w:r>
      <w:r w:rsidR="00027687">
        <w:t xml:space="preserve">51,626, -$35,483]; </w:t>
      </w:r>
      <w:r>
        <w:t>Overall Quality (</w:t>
      </w:r>
      <w:proofErr w:type="spellStart"/>
      <w:r>
        <w:t>OverallQual</w:t>
      </w:r>
      <w:proofErr w:type="spellEnd"/>
      <w:r>
        <w:t xml:space="preserve">) will increase </w:t>
      </w:r>
      <w:r w:rsidR="00027687">
        <w:t>Sales Price by approximately $21,806</w:t>
      </w:r>
      <w:r w:rsidR="00F12242">
        <w:t xml:space="preserve"> [confidence interval</w:t>
      </w:r>
      <w:r w:rsidR="00027687">
        <w:t xml:space="preserve"> $19,102, $24,510]; and</w:t>
      </w:r>
      <w:r>
        <w:t xml:space="preserve"> Fireplaces</w:t>
      </w:r>
      <w:r w:rsidR="00514B93">
        <w:t xml:space="preserve"> </w:t>
      </w:r>
      <w:r>
        <w:t>will increase by approximately $28,772</w:t>
      </w:r>
      <w:r w:rsidR="00027687">
        <w:t xml:space="preserve"> [confidence interval $19,168, $38,377]</w:t>
      </w:r>
      <w:r>
        <w:t>.</w:t>
      </w:r>
    </w:p>
    <w:p w14:paraId="00B3D851" w14:textId="0E7E5D37" w:rsidR="00020AFF" w:rsidRPr="00020AFF" w:rsidRDefault="00020AFF" w:rsidP="00FD0144">
      <w:pPr>
        <w:rPr>
          <w:i/>
          <w:color w:val="FF0000"/>
        </w:rPr>
      </w:pPr>
      <w:r>
        <w:rPr>
          <w:i/>
          <w:color w:val="FF0000"/>
        </w:rPr>
        <w:t>LVB: This is pretty easy to switch around and can be done on the next go around.</w:t>
      </w:r>
    </w:p>
    <w:p w14:paraId="66A08E45" w14:textId="77777777" w:rsidR="00FD0144" w:rsidRDefault="00FD0144" w:rsidP="00CD7906"/>
    <w:p w14:paraId="1E50BBB4" w14:textId="6E80D47D" w:rsidR="00CC5B74" w:rsidRDefault="00F12242" w:rsidP="00CD7906">
      <w:r>
        <w:t>Interpret the I</w:t>
      </w:r>
      <w:r w:rsidR="005A3538">
        <w:t xml:space="preserve">ntercept: </w:t>
      </w:r>
      <w:commentRangeStart w:id="10"/>
      <w:r w:rsidR="005A3538">
        <w:t>I</w:t>
      </w:r>
      <w:r w:rsidR="00874E48">
        <w:t xml:space="preserve">f the Sales Price is $0, </w:t>
      </w:r>
      <w:r w:rsidR="00027687">
        <w:t xml:space="preserve">the Model </w:t>
      </w:r>
      <w:r w:rsidR="00874E48">
        <w:t>predict</w:t>
      </w:r>
      <w:r w:rsidR="00027687">
        <w:t>s</w:t>
      </w:r>
      <w:r w:rsidR="00874E48">
        <w:t xml:space="preserve"> </w:t>
      </w:r>
      <w:r w:rsidR="0087024C">
        <w:t xml:space="preserve">the value decreases by -$44,063.  </w:t>
      </w:r>
      <w:commentRangeEnd w:id="10"/>
      <w:r w:rsidR="00181BEF">
        <w:rPr>
          <w:rStyle w:val="CommentReference"/>
        </w:rPr>
        <w:commentReference w:id="10"/>
      </w:r>
      <w:r w:rsidR="00360D7E">
        <w:t>“</w:t>
      </w:r>
      <w:commentRangeStart w:id="11"/>
      <w:r w:rsidR="0087024C">
        <w:t>The interpretation of the intercept does not make sense in the real world.  It is</w:t>
      </w:r>
      <w:r w:rsidR="00027687">
        <w:t xml:space="preserve"> not reasonable to expect</w:t>
      </w:r>
      <w:r w:rsidR="00360D7E">
        <w:t>”</w:t>
      </w:r>
      <w:r w:rsidR="00027687">
        <w:t xml:space="preserve"> a house</w:t>
      </w:r>
      <w:r w:rsidR="0087024C">
        <w:t xml:space="preserve"> h</w:t>
      </w:r>
      <w:r w:rsidR="00360D7E">
        <w:t xml:space="preserve">aving a $0 Sales Price (or value) </w:t>
      </w:r>
      <w:r w:rsidR="0087024C">
        <w:t>decre</w:t>
      </w:r>
      <w:r w:rsidR="00360D7E">
        <w:t>ase</w:t>
      </w:r>
      <w:r w:rsidR="00027687">
        <w:t xml:space="preserve"> </w:t>
      </w:r>
      <w:r w:rsidR="0087024C">
        <w:t>by -$44,063</w:t>
      </w:r>
      <w:commentRangeEnd w:id="11"/>
      <w:r w:rsidR="00181BEF">
        <w:rPr>
          <w:rStyle w:val="CommentReference"/>
        </w:rPr>
        <w:commentReference w:id="11"/>
      </w:r>
      <w:r w:rsidR="0087024C">
        <w:t>.</w:t>
      </w:r>
      <w:r w:rsidR="0087024C">
        <w:rPr>
          <w:rStyle w:val="FootnoteReference"/>
        </w:rPr>
        <w:footnoteReference w:id="3"/>
      </w:r>
    </w:p>
    <w:p w14:paraId="20CACCE4" w14:textId="4347E8C1" w:rsidR="00020AFF" w:rsidRPr="00020AFF" w:rsidRDefault="00020AFF" w:rsidP="00CD7906">
      <w:pPr>
        <w:rPr>
          <w:i/>
          <w:color w:val="FF0000"/>
        </w:rPr>
      </w:pPr>
      <w:r>
        <w:rPr>
          <w:i/>
          <w:color w:val="FF0000"/>
        </w:rPr>
        <w:t>LVB: As you can tell I struggled with this a bit.  Will use her comments to switch it around.</w:t>
      </w:r>
    </w:p>
    <w:p w14:paraId="6D3851B1" w14:textId="77777777" w:rsidR="00995509" w:rsidRDefault="00995509" w:rsidP="00CD7906"/>
    <w:p w14:paraId="72BD7754" w14:textId="6997D5C3" w:rsidR="0013707C" w:rsidRDefault="00995509" w:rsidP="00CD7906">
      <w:r>
        <w:t>Adjusted R</w:t>
      </w:r>
      <w:r>
        <w:rPr>
          <w:vertAlign w:val="superscript"/>
        </w:rPr>
        <w:t xml:space="preserve">2 </w:t>
      </w:r>
      <w:r>
        <w:t>= 0.1262</w:t>
      </w:r>
      <w:r w:rsidR="009117BA">
        <w:t xml:space="preserve"> indicates that 13% of the variability in the Sa</w:t>
      </w:r>
      <w:r w:rsidR="00027687">
        <w:t>les Price is explained by this M</w:t>
      </w:r>
      <w:r w:rsidR="009117BA">
        <w:t>odel.</w:t>
      </w:r>
      <w:r w:rsidR="00360D7E">
        <w:t xml:space="preserve"> </w:t>
      </w:r>
      <w:commentRangeStart w:id="12"/>
      <w:r w:rsidR="00360D7E">
        <w:t>Coefficient of Variation of 110.0 s</w:t>
      </w:r>
      <w:r w:rsidR="00150C0A">
        <w:t>eems hi</w:t>
      </w:r>
      <w:r w:rsidR="000B44F3">
        <w:t>gh as a unit-less</w:t>
      </w:r>
      <w:r w:rsidR="00150C0A">
        <w:t xml:space="preserve"> number.  </w:t>
      </w:r>
      <w:r w:rsidR="00396A25">
        <w:t xml:space="preserve"> </w:t>
      </w:r>
      <w:r w:rsidR="00550CE2">
        <w:t xml:space="preserve"> </w:t>
      </w:r>
      <w:commentRangeEnd w:id="12"/>
      <w:r w:rsidR="00E132CF">
        <w:rPr>
          <w:rStyle w:val="CommentReference"/>
        </w:rPr>
        <w:commentReference w:id="12"/>
      </w:r>
    </w:p>
    <w:p w14:paraId="38B901F7" w14:textId="00DD4F24" w:rsidR="00020AFF" w:rsidRPr="00020AFF" w:rsidRDefault="00020AFF" w:rsidP="00CD7906">
      <w:pPr>
        <w:rPr>
          <w:i/>
          <w:color w:val="FF0000"/>
        </w:rPr>
      </w:pPr>
      <w:r>
        <w:rPr>
          <w:i/>
          <w:color w:val="FF0000"/>
        </w:rPr>
        <w:t>LVB: I thought coefficient of variation should be small.  If 110.0 was in dollars, a $110 variation on a house costing hundreds of thousands is small. By itself, it is rather large.</w:t>
      </w:r>
    </w:p>
    <w:p w14:paraId="29FA6157" w14:textId="191F9151" w:rsidR="006A4646" w:rsidRPr="006A4646" w:rsidRDefault="006A4646" w:rsidP="006A4646"/>
    <w:p w14:paraId="3216D6E8" w14:textId="79822B69" w:rsidR="00A05123" w:rsidRDefault="005115B6" w:rsidP="00A05123">
      <w:pPr>
        <w:pStyle w:val="Heading3"/>
      </w:pPr>
      <w:r>
        <w:t>STEPWISE</w:t>
      </w:r>
    </w:p>
    <w:p w14:paraId="313F4FFC" w14:textId="77777777" w:rsidR="00A05123" w:rsidRDefault="00A05123" w:rsidP="00A05123">
      <w:pPr>
        <w:pStyle w:val="Heading4"/>
      </w:pPr>
      <w:r>
        <w:t>Assumptions Dream Data model</w:t>
      </w:r>
    </w:p>
    <w:p w14:paraId="559FC7B9" w14:textId="281EC27B" w:rsidR="009E01F1" w:rsidRDefault="009E01F1" w:rsidP="00EB73E6">
      <w:pPr>
        <w:jc w:val="center"/>
      </w:pPr>
      <w:r>
        <w:rPr>
          <w:noProof/>
        </w:rPr>
        <w:drawing>
          <wp:inline distT="0" distB="0" distL="0" distR="0" wp14:anchorId="3F17B722" wp14:editId="086B9801">
            <wp:extent cx="4661535" cy="3466622"/>
            <wp:effectExtent l="0" t="0" r="1206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9-24 at 10.59.18 AM.png"/>
                    <pic:cNvPicPr/>
                  </pic:nvPicPr>
                  <pic:blipFill>
                    <a:blip r:embed="rId27">
                      <a:extLst>
                        <a:ext uri="{28A0092B-C50C-407E-A947-70E740481C1C}">
                          <a14:useLocalDpi xmlns:a14="http://schemas.microsoft.com/office/drawing/2010/main" val="0"/>
                        </a:ext>
                      </a:extLst>
                    </a:blip>
                    <a:stretch>
                      <a:fillRect/>
                    </a:stretch>
                  </pic:blipFill>
                  <pic:spPr>
                    <a:xfrm>
                      <a:off x="0" y="0"/>
                      <a:ext cx="4712710" cy="3504679"/>
                    </a:xfrm>
                    <a:prstGeom prst="rect">
                      <a:avLst/>
                    </a:prstGeom>
                  </pic:spPr>
                </pic:pic>
              </a:graphicData>
            </a:graphic>
          </wp:inline>
        </w:drawing>
      </w:r>
    </w:p>
    <w:p w14:paraId="69738867" w14:textId="43FE493D" w:rsidR="00EB73E6" w:rsidRDefault="00EB73E6" w:rsidP="00EB73E6">
      <w:pPr>
        <w:pStyle w:val="Caption"/>
        <w:jc w:val="center"/>
      </w:pPr>
      <w:r>
        <w:t xml:space="preserve">Figure </w:t>
      </w:r>
      <w:r w:rsidR="00F8137C">
        <w:fldChar w:fldCharType="begin"/>
      </w:r>
      <w:r w:rsidR="00F8137C">
        <w:instrText xml:space="preserve"> SEQ Figure \* ARABIC </w:instrText>
      </w:r>
      <w:r w:rsidR="00F8137C">
        <w:fldChar w:fldCharType="separate"/>
      </w:r>
      <w:r w:rsidR="008827D4">
        <w:rPr>
          <w:noProof/>
        </w:rPr>
        <w:t>6</w:t>
      </w:r>
      <w:r w:rsidR="00F8137C">
        <w:rPr>
          <w:noProof/>
        </w:rPr>
        <w:fldChar w:fldCharType="end"/>
      </w:r>
      <w:r w:rsidR="005115B6">
        <w:t xml:space="preserve"> - STEPWISE</w:t>
      </w:r>
      <w:r>
        <w:t xml:space="preserve"> Dream Data Model</w:t>
      </w:r>
      <w:r w:rsidR="005115B6">
        <w:t xml:space="preserve"> Assumptions</w:t>
      </w:r>
    </w:p>
    <w:p w14:paraId="11600A9A" w14:textId="298EBEEA" w:rsidR="00BE5148" w:rsidRPr="00EB73E6" w:rsidRDefault="00D45BA4" w:rsidP="00BE5148">
      <w:r>
        <w:lastRenderedPageBreak/>
        <w:t xml:space="preserve">This </w:t>
      </w:r>
      <w:commentRangeStart w:id="13"/>
      <w:r>
        <w:t xml:space="preserve">model exhibits enough of a Normal distribution with adequate scatter.  </w:t>
      </w:r>
      <w:commentRangeEnd w:id="13"/>
      <w:r w:rsidR="008A4CB9">
        <w:rPr>
          <w:rStyle w:val="CommentReference"/>
        </w:rPr>
        <w:commentReference w:id="13"/>
      </w:r>
      <w:r>
        <w:t>Evaluation of outliers determines no errors.  No transformation was chosen to be used since experimentation with various transformations does not produce measurably improved results</w:t>
      </w:r>
      <w:r w:rsidR="00BE5148">
        <w:t>.</w:t>
      </w:r>
    </w:p>
    <w:p w14:paraId="672C9228" w14:textId="5029823F" w:rsidR="00EB73E6" w:rsidRPr="00020AFF" w:rsidRDefault="00020AFF" w:rsidP="00EB73E6">
      <w:pPr>
        <w:rPr>
          <w:i/>
          <w:color w:val="FF0000"/>
        </w:rPr>
      </w:pPr>
      <w:r>
        <w:rPr>
          <w:i/>
          <w:color w:val="FF0000"/>
        </w:rPr>
        <w:t xml:space="preserve">LVB: Let’s see how transformation works this time around. For last </w:t>
      </w:r>
      <w:proofErr w:type="gramStart"/>
      <w:r>
        <w:rPr>
          <w:i/>
          <w:color w:val="FF0000"/>
        </w:rPr>
        <w:t>class</w:t>
      </w:r>
      <w:proofErr w:type="gramEnd"/>
      <w:r>
        <w:rPr>
          <w:i/>
          <w:color w:val="FF0000"/>
        </w:rPr>
        <w:t xml:space="preserve"> it was not helpful at all. Transformation did not clear up any issues. Makes me wonder what you do in a case like that.</w:t>
      </w:r>
    </w:p>
    <w:p w14:paraId="78887217" w14:textId="77777777" w:rsidR="005115B6" w:rsidRDefault="005115B6" w:rsidP="006A4646">
      <w:pPr>
        <w:pStyle w:val="Heading4"/>
      </w:pPr>
    </w:p>
    <w:p w14:paraId="4B40BA8B" w14:textId="2A31B698" w:rsidR="006A4646" w:rsidRDefault="006A4646" w:rsidP="006A4646">
      <w:pPr>
        <w:pStyle w:val="Heading4"/>
      </w:pPr>
      <w:r>
        <w:t>Variables in Selected Model</w:t>
      </w:r>
      <w:r w:rsidR="005115B6">
        <w:t xml:space="preserve"> &amp; Analysis</w:t>
      </w:r>
    </w:p>
    <w:p w14:paraId="751D85C9" w14:textId="77777777" w:rsidR="005115B6" w:rsidRDefault="005115B6" w:rsidP="005115B6"/>
    <w:p w14:paraId="08A2637D" w14:textId="6C6A04A5" w:rsidR="005115B6" w:rsidRDefault="005115B6" w:rsidP="005115B6">
      <w:pPr>
        <w:jc w:val="center"/>
      </w:pPr>
      <w:r>
        <w:rPr>
          <w:noProof/>
        </w:rPr>
        <w:drawing>
          <wp:inline distT="0" distB="0" distL="0" distR="0" wp14:anchorId="3A411F29" wp14:editId="55F56523">
            <wp:extent cx="3936372" cy="1594818"/>
            <wp:effectExtent l="0" t="0" r="63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9-24 at 10.56.35 AM.png"/>
                    <pic:cNvPicPr/>
                  </pic:nvPicPr>
                  <pic:blipFill>
                    <a:blip r:embed="rId28">
                      <a:extLst>
                        <a:ext uri="{28A0092B-C50C-407E-A947-70E740481C1C}">
                          <a14:useLocalDpi xmlns:a14="http://schemas.microsoft.com/office/drawing/2010/main" val="0"/>
                        </a:ext>
                      </a:extLst>
                    </a:blip>
                    <a:stretch>
                      <a:fillRect/>
                    </a:stretch>
                  </pic:blipFill>
                  <pic:spPr>
                    <a:xfrm>
                      <a:off x="0" y="0"/>
                      <a:ext cx="3956189" cy="1602847"/>
                    </a:xfrm>
                    <a:prstGeom prst="rect">
                      <a:avLst/>
                    </a:prstGeom>
                  </pic:spPr>
                </pic:pic>
              </a:graphicData>
            </a:graphic>
          </wp:inline>
        </w:drawing>
      </w:r>
    </w:p>
    <w:p w14:paraId="4235D847" w14:textId="4DA32272" w:rsidR="005115B6" w:rsidRPr="005115B6" w:rsidRDefault="005115B6" w:rsidP="005115B6">
      <w:pPr>
        <w:pStyle w:val="Caption"/>
        <w:jc w:val="center"/>
      </w:pPr>
      <w:r>
        <w:t xml:space="preserve">Figure </w:t>
      </w:r>
      <w:r w:rsidR="00F8137C">
        <w:fldChar w:fldCharType="begin"/>
      </w:r>
      <w:r w:rsidR="00F8137C">
        <w:instrText xml:space="preserve"> SEQ Figure \* ARABIC </w:instrText>
      </w:r>
      <w:r w:rsidR="00F8137C">
        <w:fldChar w:fldCharType="separate"/>
      </w:r>
      <w:r w:rsidR="008827D4">
        <w:rPr>
          <w:noProof/>
        </w:rPr>
        <w:t>7</w:t>
      </w:r>
      <w:r w:rsidR="00F8137C">
        <w:rPr>
          <w:noProof/>
        </w:rPr>
        <w:fldChar w:fldCharType="end"/>
      </w:r>
      <w:r>
        <w:t xml:space="preserve"> - STEPWISE Dream Data Model</w:t>
      </w:r>
    </w:p>
    <w:p w14:paraId="1A76E553" w14:textId="5F698BB8" w:rsidR="005115B6" w:rsidRDefault="005115B6" w:rsidP="005115B6">
      <w:r>
        <w:t>Based on STEPWISE selection using all 80 variables with a SPLIT cross validation using five (5)</w:t>
      </w:r>
      <w:r w:rsidR="000B44F3">
        <w:t xml:space="preserve"> folds.  Made SPLIT </w:t>
      </w:r>
      <w:r>
        <w:t xml:space="preserve">change </w:t>
      </w:r>
      <w:r w:rsidR="000B44F3">
        <w:t xml:space="preserve">from to two (2) to five (5) </w:t>
      </w:r>
      <w:r>
        <w:t xml:space="preserve">after learning in class the typical default is five (5).  Resulting variables are </w:t>
      </w:r>
      <w:proofErr w:type="spellStart"/>
      <w:r>
        <w:t>OverallQual</w:t>
      </w:r>
      <w:proofErr w:type="spellEnd"/>
      <w:r>
        <w:t xml:space="preserve"> (p &lt;.0001), </w:t>
      </w:r>
      <w:proofErr w:type="spellStart"/>
      <w:r>
        <w:t>BsmtFullBath</w:t>
      </w:r>
      <w:proofErr w:type="spellEnd"/>
      <w:r>
        <w:t xml:space="preserve"> (</w:t>
      </w:r>
      <w:r w:rsidR="000B44F3">
        <w:t xml:space="preserve">p &lt;.0001), Fireplaces (p&lt;.0001) and </w:t>
      </w:r>
      <w:proofErr w:type="spellStart"/>
      <w:r w:rsidR="000B44F3">
        <w:t>FullBath</w:t>
      </w:r>
      <w:proofErr w:type="spellEnd"/>
      <w:r w:rsidR="000B44F3">
        <w:t xml:space="preserve"> (p&lt;.0470).  </w:t>
      </w:r>
    </w:p>
    <w:p w14:paraId="16ADF236" w14:textId="77777777" w:rsidR="005115B6" w:rsidRPr="005115B6" w:rsidRDefault="005115B6" w:rsidP="005115B6"/>
    <w:p w14:paraId="0D413446" w14:textId="03C2E598" w:rsidR="006A4646" w:rsidRDefault="009E01F1" w:rsidP="000B44F3">
      <w:pPr>
        <w:jc w:val="center"/>
      </w:pPr>
      <w:r>
        <w:rPr>
          <w:noProof/>
        </w:rPr>
        <w:drawing>
          <wp:inline distT="0" distB="0" distL="0" distR="0" wp14:anchorId="76D8C6E0" wp14:editId="6AAEC543">
            <wp:extent cx="5633085" cy="313277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9-24 at 10.56.44 AM.png"/>
                    <pic:cNvPicPr/>
                  </pic:nvPicPr>
                  <pic:blipFill>
                    <a:blip r:embed="rId29">
                      <a:extLst>
                        <a:ext uri="{28A0092B-C50C-407E-A947-70E740481C1C}">
                          <a14:useLocalDpi xmlns:a14="http://schemas.microsoft.com/office/drawing/2010/main" val="0"/>
                        </a:ext>
                      </a:extLst>
                    </a:blip>
                    <a:stretch>
                      <a:fillRect/>
                    </a:stretch>
                  </pic:blipFill>
                  <pic:spPr>
                    <a:xfrm>
                      <a:off x="0" y="0"/>
                      <a:ext cx="5704459" cy="3172470"/>
                    </a:xfrm>
                    <a:prstGeom prst="rect">
                      <a:avLst/>
                    </a:prstGeom>
                  </pic:spPr>
                </pic:pic>
              </a:graphicData>
            </a:graphic>
          </wp:inline>
        </w:drawing>
      </w:r>
    </w:p>
    <w:p w14:paraId="66EEB07D" w14:textId="5D8C27F1" w:rsidR="000B44F3" w:rsidRDefault="000B44F3" w:rsidP="000B44F3">
      <w:pPr>
        <w:pStyle w:val="Caption"/>
        <w:jc w:val="center"/>
      </w:pPr>
      <w:r>
        <w:t xml:space="preserve">Figure </w:t>
      </w:r>
      <w:r w:rsidR="00F8137C">
        <w:fldChar w:fldCharType="begin"/>
      </w:r>
      <w:r w:rsidR="00F8137C">
        <w:instrText xml:space="preserve"> SEQ Figure \* ARABIC </w:instrText>
      </w:r>
      <w:r w:rsidR="00F8137C">
        <w:fldChar w:fldCharType="separate"/>
      </w:r>
      <w:r w:rsidR="008827D4">
        <w:rPr>
          <w:noProof/>
        </w:rPr>
        <w:t>8</w:t>
      </w:r>
      <w:r w:rsidR="00F8137C">
        <w:rPr>
          <w:noProof/>
        </w:rPr>
        <w:fldChar w:fldCharType="end"/>
      </w:r>
      <w:r>
        <w:t xml:space="preserve"> - STEPWISE Dream Data Model Regression Analysis</w:t>
      </w:r>
    </w:p>
    <w:p w14:paraId="64EC37E2" w14:textId="77777777" w:rsidR="00A05123" w:rsidRDefault="00A05123" w:rsidP="00A05123"/>
    <w:p w14:paraId="2A9E8EE0" w14:textId="77777777" w:rsidR="00927CB2" w:rsidRDefault="00927CB2" w:rsidP="000B44F3"/>
    <w:p w14:paraId="01FED212" w14:textId="68F46C50" w:rsidR="000B44F3" w:rsidRDefault="000B44F3" w:rsidP="000B44F3">
      <w:r>
        <w:t xml:space="preserve">Sales Price = </w:t>
      </w:r>
      <w:r w:rsidR="00BE5148">
        <w:t>(</w:t>
      </w:r>
      <w:r>
        <w:t>-46623</w:t>
      </w:r>
      <w:r w:rsidR="00BE5148">
        <w:t>)</w:t>
      </w:r>
      <w:r>
        <w:t xml:space="preserve"> + </w:t>
      </w:r>
      <w:proofErr w:type="spellStart"/>
      <w:r>
        <w:t>BsmtFullBath</w:t>
      </w:r>
      <w:proofErr w:type="spellEnd"/>
      <w:r>
        <w:t xml:space="preserve"> (-42612) + </w:t>
      </w:r>
      <w:proofErr w:type="spellStart"/>
      <w:r>
        <w:t>OverallQual</w:t>
      </w:r>
      <w:proofErr w:type="spellEnd"/>
      <w:r>
        <w:t xml:space="preserve"> (20160) + </w:t>
      </w:r>
      <w:proofErr w:type="spellStart"/>
      <w:r>
        <w:t>FullBath</w:t>
      </w:r>
      <w:proofErr w:type="spellEnd"/>
      <w:r>
        <w:t xml:space="preserve"> 7849 + Fireplaces (28504)</w:t>
      </w:r>
    </w:p>
    <w:p w14:paraId="72765C07" w14:textId="77777777" w:rsidR="00036067" w:rsidRDefault="00036067" w:rsidP="00036067"/>
    <w:p w14:paraId="1EEC2753" w14:textId="77777777" w:rsidR="00927CB2" w:rsidRDefault="000B44F3" w:rsidP="00927CB2">
      <w:r>
        <w:t>Interpret the slope:  If the Sales Price increases by $1, the Model predicts Basement Full Bath (</w:t>
      </w:r>
      <w:proofErr w:type="spellStart"/>
      <w:r>
        <w:t>BsmtFullBath</w:t>
      </w:r>
      <w:proofErr w:type="spellEnd"/>
      <w:r>
        <w:t>) will decrease Sales Price by approximately $42,612 [confidence interval -$63</w:t>
      </w:r>
      <w:r w:rsidR="00BE5148">
        <w:t>,</w:t>
      </w:r>
      <w:r>
        <w:t>288, -$29,960]; Overall Quality (</w:t>
      </w:r>
      <w:proofErr w:type="spellStart"/>
      <w:r>
        <w:t>OverallQual</w:t>
      </w:r>
      <w:proofErr w:type="spellEnd"/>
      <w:r>
        <w:t xml:space="preserve">) will increase Sales Price by approximately $20,160 [confidence interval $17,006, $23,314]; </w:t>
      </w:r>
      <w:proofErr w:type="spellStart"/>
      <w:r>
        <w:t>FullBath</w:t>
      </w:r>
      <w:proofErr w:type="spellEnd"/>
      <w:r>
        <w:t xml:space="preserve"> will increase Sales Price by approximately $7,849 [confidence interval $104, $15594], and Fireplaces will increase by approximately $28,504 [confidence interval $18,901, $38,107].</w:t>
      </w:r>
      <w:r w:rsidR="00927CB2">
        <w:t xml:space="preserve"> </w:t>
      </w:r>
    </w:p>
    <w:p w14:paraId="6871BF5D" w14:textId="77777777" w:rsidR="00927CB2" w:rsidRDefault="00927CB2" w:rsidP="00927CB2"/>
    <w:p w14:paraId="7D9DFBFD" w14:textId="6EC746D9" w:rsidR="00927CB2" w:rsidRPr="00927CB2" w:rsidRDefault="00927CB2" w:rsidP="00927CB2">
      <w:pPr>
        <w:rPr>
          <w:vertAlign w:val="superscript"/>
        </w:rPr>
      </w:pPr>
      <w:r>
        <w:t>Interpret the Intercept: If the Sales Price is $0, the Model predicts the value decreases by -$46,623.  “The interpretation of the slope does not make sense in the real world.  It is not reasonable to expect” a house having a $0 Sales Price (or value) decrease by $46,623.</w:t>
      </w:r>
      <w:r>
        <w:rPr>
          <w:vertAlign w:val="superscript"/>
        </w:rPr>
        <w:t>2</w:t>
      </w:r>
    </w:p>
    <w:p w14:paraId="1B8CA4E1" w14:textId="77777777" w:rsidR="00927CB2" w:rsidRDefault="00927CB2" w:rsidP="00927CB2"/>
    <w:p w14:paraId="422C2B97" w14:textId="00F08A9C" w:rsidR="00927CB2" w:rsidRPr="00995509" w:rsidRDefault="00927CB2" w:rsidP="00927CB2">
      <w:r>
        <w:t>Adjusted R</w:t>
      </w:r>
      <w:r>
        <w:rPr>
          <w:vertAlign w:val="superscript"/>
        </w:rPr>
        <w:t xml:space="preserve">2 </w:t>
      </w:r>
      <w:r>
        <w:t xml:space="preserve">= 0.1271 indicates that 13% of the variability in the Sales Price is explained by this Model. Coefficient of Variation of 110.0 seems high as a unit-less number.  </w:t>
      </w:r>
    </w:p>
    <w:p w14:paraId="065DD425" w14:textId="6059C8C4" w:rsidR="00F70FB7" w:rsidRPr="00036067" w:rsidRDefault="00F70FB7" w:rsidP="000B44F3">
      <w:pPr>
        <w:jc w:val="both"/>
        <w:rPr>
          <w:rFonts w:ascii="Times New Roman" w:hAnsi="Times New Roman" w:cs="Times New Roman"/>
        </w:rPr>
      </w:pPr>
      <w:r w:rsidRPr="00FE6ADF">
        <w:rPr>
          <w:rFonts w:ascii="Times New Roman" w:hAnsi="Times New Roman" w:cs="Times New Roman"/>
        </w:rPr>
        <w:tab/>
      </w:r>
      <w:r w:rsidRPr="00FE6ADF">
        <w:rPr>
          <w:rFonts w:ascii="Times New Roman" w:hAnsi="Times New Roman" w:cs="Times New Roman"/>
        </w:rPr>
        <w:tab/>
      </w:r>
    </w:p>
    <w:p w14:paraId="3F8E6E1A" w14:textId="5622B6EF" w:rsidR="008519A0" w:rsidRPr="008519A0" w:rsidRDefault="008519A0" w:rsidP="008519A0">
      <w:pPr>
        <w:pStyle w:val="Heading2"/>
      </w:pPr>
      <w:r>
        <w:t>Results</w:t>
      </w:r>
    </w:p>
    <w:p w14:paraId="56097ED2" w14:textId="27024450" w:rsidR="009416D5" w:rsidRDefault="009416D5" w:rsidP="00B30A7B">
      <w:pPr>
        <w:pStyle w:val="p1"/>
        <w:rPr>
          <w:rFonts w:asciiTheme="minorHAnsi" w:hAnsiTheme="minorHAnsi"/>
          <w:sz w:val="24"/>
          <w:szCs w:val="24"/>
        </w:rPr>
      </w:pPr>
      <w:r w:rsidRPr="009416D5">
        <w:rPr>
          <w:rFonts w:asciiTheme="minorHAnsi" w:hAnsiTheme="minorHAnsi"/>
          <w:sz w:val="24"/>
          <w:szCs w:val="24"/>
        </w:rPr>
        <w:t xml:space="preserve">The best model was determined by the question being asked.  Best </w:t>
      </w:r>
      <w:r w:rsidR="00036067">
        <w:rPr>
          <w:rFonts w:asciiTheme="minorHAnsi" w:hAnsiTheme="minorHAnsi"/>
          <w:sz w:val="24"/>
          <w:szCs w:val="24"/>
        </w:rPr>
        <w:t>Kaggle scores (Model 3- STEPWISE</w:t>
      </w:r>
      <w:r w:rsidRPr="009416D5">
        <w:rPr>
          <w:rFonts w:asciiTheme="minorHAnsi" w:hAnsiTheme="minorHAnsi"/>
          <w:sz w:val="24"/>
          <w:szCs w:val="24"/>
        </w:rPr>
        <w:t xml:space="preserve"> Dream Data) is not the </w:t>
      </w:r>
      <w:r w:rsidR="00036067">
        <w:rPr>
          <w:rFonts w:asciiTheme="minorHAnsi" w:hAnsiTheme="minorHAnsi"/>
          <w:sz w:val="24"/>
          <w:szCs w:val="24"/>
        </w:rPr>
        <w:t>best CV Press (Model 1 – FORWARD</w:t>
      </w:r>
      <w:r w:rsidRPr="009416D5">
        <w:rPr>
          <w:rFonts w:asciiTheme="minorHAnsi" w:hAnsiTheme="minorHAnsi"/>
          <w:sz w:val="24"/>
          <w:szCs w:val="24"/>
        </w:rPr>
        <w:t xml:space="preserve"> Dream Data and Model 4 – </w:t>
      </w:r>
      <w:r w:rsidR="00036067" w:rsidRPr="00036067">
        <w:rPr>
          <w:rFonts w:asciiTheme="minorHAnsi" w:hAnsiTheme="minorHAnsi"/>
          <w:sz w:val="24"/>
          <w:szCs w:val="24"/>
        </w:rPr>
        <w:t>HUMAN INFERENCE &amp; SELECTION</w:t>
      </w:r>
      <w:r w:rsidR="00036067">
        <w:rPr>
          <w:rFonts w:asciiTheme="minorHAnsi" w:hAnsiTheme="minorHAnsi"/>
          <w:sz w:val="24"/>
          <w:szCs w:val="24"/>
        </w:rPr>
        <w:t xml:space="preserve"> Dream Data) or Adjusted R</w:t>
      </w:r>
      <w:r w:rsidR="00036067">
        <w:rPr>
          <w:rFonts w:asciiTheme="minorHAnsi" w:hAnsiTheme="minorHAnsi"/>
          <w:sz w:val="24"/>
          <w:szCs w:val="24"/>
          <w:vertAlign w:val="superscript"/>
        </w:rPr>
        <w:t>2</w:t>
      </w:r>
      <w:r w:rsidR="00036067">
        <w:rPr>
          <w:rFonts w:asciiTheme="minorHAnsi" w:hAnsiTheme="minorHAnsi"/>
          <w:sz w:val="24"/>
          <w:szCs w:val="24"/>
        </w:rPr>
        <w:t xml:space="preserve"> (Model 1 – FORWARD</w:t>
      </w:r>
      <w:r w:rsidRPr="009416D5">
        <w:rPr>
          <w:rFonts w:asciiTheme="minorHAnsi" w:hAnsiTheme="minorHAnsi"/>
          <w:sz w:val="24"/>
          <w:szCs w:val="24"/>
        </w:rPr>
        <w:t xml:space="preserve"> Dream Data, Mod</w:t>
      </w:r>
      <w:r w:rsidR="00036067">
        <w:rPr>
          <w:rFonts w:asciiTheme="minorHAnsi" w:hAnsiTheme="minorHAnsi"/>
          <w:sz w:val="24"/>
          <w:szCs w:val="24"/>
        </w:rPr>
        <w:t>el 3 – STEPWISE</w:t>
      </w:r>
      <w:r w:rsidRPr="009416D5">
        <w:rPr>
          <w:rFonts w:asciiTheme="minorHAnsi" w:hAnsiTheme="minorHAnsi"/>
          <w:sz w:val="24"/>
          <w:szCs w:val="24"/>
        </w:rPr>
        <w:t xml:space="preserve"> Dream Data, Model 4 – </w:t>
      </w:r>
      <w:r w:rsidR="00036067" w:rsidRPr="009416D5">
        <w:rPr>
          <w:rFonts w:asciiTheme="minorHAnsi" w:hAnsiTheme="minorHAnsi"/>
          <w:sz w:val="24"/>
          <w:szCs w:val="24"/>
        </w:rPr>
        <w:t xml:space="preserve">HUMAN INTERFERENCE &amp; SELECTION </w:t>
      </w:r>
      <w:r w:rsidR="00D45BA4">
        <w:rPr>
          <w:rFonts w:asciiTheme="minorHAnsi" w:hAnsiTheme="minorHAnsi"/>
          <w:sz w:val="24"/>
          <w:szCs w:val="24"/>
        </w:rPr>
        <w:t xml:space="preserve">Dream Data).  What was not </w:t>
      </w:r>
      <w:r w:rsidRPr="009416D5">
        <w:rPr>
          <w:rFonts w:asciiTheme="minorHAnsi" w:hAnsiTheme="minorHAnsi"/>
          <w:sz w:val="24"/>
          <w:szCs w:val="24"/>
        </w:rPr>
        <w:t>expected was the low Adjusted R</w:t>
      </w:r>
      <w:r w:rsidR="008519A0">
        <w:rPr>
          <w:rFonts w:asciiTheme="minorHAnsi" w:hAnsiTheme="minorHAnsi"/>
          <w:sz w:val="24"/>
          <w:szCs w:val="24"/>
          <w:vertAlign w:val="superscript"/>
        </w:rPr>
        <w:t>2</w:t>
      </w:r>
      <w:r w:rsidR="008519A0">
        <w:rPr>
          <w:rFonts w:asciiTheme="minorHAnsi" w:hAnsiTheme="minorHAnsi"/>
          <w:sz w:val="24"/>
          <w:szCs w:val="24"/>
        </w:rPr>
        <w:t xml:space="preserve"> across the</w:t>
      </w:r>
      <w:r w:rsidR="00036067">
        <w:rPr>
          <w:rFonts w:asciiTheme="minorHAnsi" w:hAnsiTheme="minorHAnsi"/>
          <w:sz w:val="24"/>
          <w:szCs w:val="24"/>
        </w:rPr>
        <w:t xml:space="preserve"> board with little impact by variation in the model fitting.</w:t>
      </w:r>
      <w:r w:rsidR="0013707C">
        <w:rPr>
          <w:rFonts w:asciiTheme="minorHAnsi" w:hAnsiTheme="minorHAnsi"/>
          <w:sz w:val="24"/>
          <w:szCs w:val="24"/>
        </w:rPr>
        <w:t xml:space="preserve">  All in all, none of these are great models that explain the Sales Price.</w:t>
      </w:r>
    </w:p>
    <w:p w14:paraId="49BA2DA7" w14:textId="77777777" w:rsidR="00CB2C04" w:rsidRDefault="00CB2C04" w:rsidP="00B30A7B">
      <w:pPr>
        <w:pStyle w:val="p1"/>
        <w:rPr>
          <w:rFonts w:asciiTheme="minorHAnsi" w:hAnsiTheme="minorHAnsi"/>
          <w:sz w:val="24"/>
          <w:szCs w:val="24"/>
        </w:rPr>
      </w:pPr>
    </w:p>
    <w:p w14:paraId="06762DAC" w14:textId="02C04133" w:rsidR="00CB2C04" w:rsidRPr="008519A0" w:rsidRDefault="00A65D1B" w:rsidP="00B30A7B">
      <w:pPr>
        <w:pStyle w:val="p1"/>
        <w:rPr>
          <w:rFonts w:asciiTheme="minorHAnsi" w:hAnsiTheme="minorHAnsi"/>
          <w:sz w:val="24"/>
          <w:szCs w:val="24"/>
        </w:rPr>
      </w:pPr>
      <w:r>
        <w:rPr>
          <w:rFonts w:asciiTheme="minorHAnsi" w:hAnsiTheme="minorHAnsi"/>
          <w:sz w:val="24"/>
          <w:szCs w:val="24"/>
        </w:rPr>
        <w:t xml:space="preserve">For AIC and BIC, </w:t>
      </w:r>
      <w:r w:rsidR="00CB2C04">
        <w:rPr>
          <w:rFonts w:asciiTheme="minorHAnsi" w:hAnsiTheme="minorHAnsi"/>
          <w:sz w:val="24"/>
          <w:szCs w:val="24"/>
        </w:rPr>
        <w:t>the lowest number was found i</w:t>
      </w:r>
      <w:r>
        <w:rPr>
          <w:rFonts w:asciiTheme="minorHAnsi" w:hAnsiTheme="minorHAnsi"/>
          <w:sz w:val="24"/>
          <w:szCs w:val="24"/>
        </w:rPr>
        <w:t xml:space="preserve">n the FORWARD Dream Data Model [AIC </w:t>
      </w:r>
      <w:r w:rsidR="00CB2C04">
        <w:rPr>
          <w:rFonts w:asciiTheme="minorHAnsi" w:hAnsiTheme="minorHAnsi"/>
          <w:sz w:val="24"/>
          <w:szCs w:val="24"/>
        </w:rPr>
        <w:t>68769</w:t>
      </w:r>
      <w:r>
        <w:rPr>
          <w:rFonts w:asciiTheme="minorHAnsi" w:hAnsiTheme="minorHAnsi"/>
          <w:sz w:val="24"/>
          <w:szCs w:val="24"/>
        </w:rPr>
        <w:t>, BIC 78838]</w:t>
      </w:r>
      <w:r w:rsidR="00CB2C04">
        <w:rPr>
          <w:rFonts w:asciiTheme="minorHAnsi" w:hAnsiTheme="minorHAnsi"/>
          <w:sz w:val="24"/>
          <w:szCs w:val="24"/>
        </w:rPr>
        <w:t xml:space="preserve">, but is not much lower </w:t>
      </w:r>
      <w:r>
        <w:rPr>
          <w:rFonts w:asciiTheme="minorHAnsi" w:hAnsiTheme="minorHAnsi"/>
          <w:sz w:val="24"/>
          <w:szCs w:val="24"/>
        </w:rPr>
        <w:t xml:space="preserve">than the ‘next runner up’ of STEPWISE Dream Data Model and HUMAN INFERENCE &amp; SELECTION [AIC 68774, BIC 78930]. </w:t>
      </w:r>
    </w:p>
    <w:p w14:paraId="2491FE72" w14:textId="77777777" w:rsidR="00A65D1B" w:rsidRDefault="00A65D1B" w:rsidP="00B30A7B">
      <w:pPr>
        <w:pStyle w:val="p1"/>
      </w:pPr>
    </w:p>
    <w:p w14:paraId="5DF58452" w14:textId="3705FA61" w:rsidR="00DE473D" w:rsidRPr="00B30A7B" w:rsidRDefault="00DE473D" w:rsidP="00B30A7B">
      <w:pPr>
        <w:pStyle w:val="p1"/>
        <w:rPr>
          <w:rFonts w:asciiTheme="minorHAnsi" w:hAnsiTheme="minorHAnsi"/>
          <w:sz w:val="24"/>
          <w:szCs w:val="24"/>
        </w:rPr>
      </w:pPr>
      <w:r>
        <w:tab/>
      </w:r>
    </w:p>
    <w:p w14:paraId="66C9A609" w14:textId="77777777" w:rsidR="00A65D1B" w:rsidRDefault="00A65D1B" w:rsidP="00DE473D"/>
    <w:p w14:paraId="21317BE1" w14:textId="1FF9B9DA" w:rsidR="00B30A7B" w:rsidRDefault="00202023" w:rsidP="00DE473D">
      <w:r>
        <w:t>The results are as follows below:</w:t>
      </w:r>
    </w:p>
    <w:p w14:paraId="6AB84098" w14:textId="77777777" w:rsidR="00C95A0F" w:rsidRDefault="00C95A0F" w:rsidP="00DE473D"/>
    <w:p w14:paraId="701ACCE0" w14:textId="24104E06" w:rsidR="00A05123" w:rsidRDefault="00C95A0F" w:rsidP="00C95A0F">
      <w:pPr>
        <w:pStyle w:val="Caption"/>
        <w:jc w:val="center"/>
      </w:pPr>
      <w:r>
        <w:t xml:space="preserve">Table </w:t>
      </w:r>
      <w:r w:rsidR="00F8137C">
        <w:fldChar w:fldCharType="begin"/>
      </w:r>
      <w:r w:rsidR="00F8137C">
        <w:instrText xml:space="preserve"> SEQ Table \* ARABIC </w:instrText>
      </w:r>
      <w:r w:rsidR="00F8137C">
        <w:fldChar w:fldCharType="separate"/>
      </w:r>
      <w:r>
        <w:rPr>
          <w:noProof/>
        </w:rPr>
        <w:t>1</w:t>
      </w:r>
      <w:r w:rsidR="00F8137C">
        <w:rPr>
          <w:noProof/>
        </w:rPr>
        <w:fldChar w:fldCharType="end"/>
      </w:r>
      <w:r>
        <w:t xml:space="preserve"> - Results Dream Data and Data Mine Models</w:t>
      </w:r>
    </w:p>
    <w:tbl>
      <w:tblPr>
        <w:tblStyle w:val="TableGrid"/>
        <w:tblpPr w:leftFromText="180" w:rightFromText="180" w:vertAnchor="text" w:horzAnchor="page" w:tblpX="910" w:tblpY="98"/>
        <w:tblW w:w="10440" w:type="dxa"/>
        <w:tblLayout w:type="fixed"/>
        <w:tblLook w:val="04A0" w:firstRow="1" w:lastRow="0" w:firstColumn="1" w:lastColumn="0" w:noHBand="0" w:noVBand="1"/>
      </w:tblPr>
      <w:tblGrid>
        <w:gridCol w:w="1800"/>
        <w:gridCol w:w="1440"/>
        <w:gridCol w:w="900"/>
        <w:gridCol w:w="810"/>
        <w:gridCol w:w="900"/>
        <w:gridCol w:w="1252"/>
        <w:gridCol w:w="1890"/>
        <w:gridCol w:w="1448"/>
      </w:tblGrid>
      <w:tr w:rsidR="00B00328" w:rsidRPr="00FE6ADF" w14:paraId="3E077F6F" w14:textId="77777777" w:rsidTr="005F4453">
        <w:tc>
          <w:tcPr>
            <w:tcW w:w="1800" w:type="dxa"/>
          </w:tcPr>
          <w:p w14:paraId="69D06D8B" w14:textId="46BA09F6" w:rsidR="00B00328" w:rsidRPr="00FE6ADF" w:rsidRDefault="00B00328" w:rsidP="00DF7773">
            <w:pPr>
              <w:pStyle w:val="NormalWeb"/>
              <w:spacing w:before="192" w:beforeAutospacing="0" w:after="192" w:afterAutospacing="0"/>
              <w:rPr>
                <w:b/>
                <w:sz w:val="22"/>
              </w:rPr>
            </w:pPr>
            <w:del w:id="14" w:author="Penelope" w:date="2017-10-12T09:02:00Z">
              <w:r w:rsidRPr="00FE6ADF" w:rsidDel="00273A34">
                <w:rPr>
                  <w:b/>
                  <w:sz w:val="22"/>
                </w:rPr>
                <w:lastRenderedPageBreak/>
                <w:delText xml:space="preserve">Test Set </w:delText>
              </w:r>
            </w:del>
            <w:r w:rsidRPr="00FE6ADF">
              <w:rPr>
                <w:b/>
                <w:sz w:val="22"/>
              </w:rPr>
              <w:t>Models</w:t>
            </w:r>
          </w:p>
        </w:tc>
        <w:tc>
          <w:tcPr>
            <w:tcW w:w="1440" w:type="dxa"/>
          </w:tcPr>
          <w:p w14:paraId="7C076A53" w14:textId="77777777" w:rsidR="00B00328" w:rsidRPr="00263DA8" w:rsidRDefault="00B00328" w:rsidP="00DF7773">
            <w:pPr>
              <w:pStyle w:val="NormalWeb"/>
              <w:spacing w:before="192" w:beforeAutospacing="0" w:after="192" w:afterAutospacing="0"/>
              <w:rPr>
                <w:b/>
                <w:sz w:val="22"/>
              </w:rPr>
            </w:pPr>
            <w:r w:rsidRPr="00263DA8">
              <w:rPr>
                <w:b/>
                <w:sz w:val="22"/>
              </w:rPr>
              <w:t>Adjusted R2</w:t>
            </w:r>
          </w:p>
        </w:tc>
        <w:tc>
          <w:tcPr>
            <w:tcW w:w="900" w:type="dxa"/>
          </w:tcPr>
          <w:p w14:paraId="4386FA86" w14:textId="77777777" w:rsidR="00B00328" w:rsidRPr="00263DA8" w:rsidRDefault="00B00328" w:rsidP="00DF7773">
            <w:pPr>
              <w:pStyle w:val="NormalWeb"/>
              <w:spacing w:before="192" w:beforeAutospacing="0" w:after="192" w:afterAutospacing="0"/>
              <w:rPr>
                <w:b/>
                <w:sz w:val="22"/>
              </w:rPr>
            </w:pPr>
            <w:r w:rsidRPr="00263DA8">
              <w:rPr>
                <w:b/>
                <w:sz w:val="22"/>
              </w:rPr>
              <w:t>AIC</w:t>
            </w:r>
          </w:p>
        </w:tc>
        <w:tc>
          <w:tcPr>
            <w:tcW w:w="810" w:type="dxa"/>
          </w:tcPr>
          <w:p w14:paraId="2C45B0A3" w14:textId="77777777" w:rsidR="00B00328" w:rsidRPr="00263DA8" w:rsidRDefault="00B00328" w:rsidP="00DF7773">
            <w:pPr>
              <w:pStyle w:val="NormalWeb"/>
              <w:spacing w:before="192" w:beforeAutospacing="0" w:after="192" w:afterAutospacing="0"/>
              <w:rPr>
                <w:b/>
                <w:sz w:val="22"/>
              </w:rPr>
            </w:pPr>
            <w:r w:rsidRPr="00263DA8">
              <w:rPr>
                <w:b/>
                <w:sz w:val="22"/>
              </w:rPr>
              <w:t>Root MSE</w:t>
            </w:r>
          </w:p>
        </w:tc>
        <w:tc>
          <w:tcPr>
            <w:tcW w:w="900" w:type="dxa"/>
          </w:tcPr>
          <w:p w14:paraId="08961B69" w14:textId="77777777" w:rsidR="00B00328" w:rsidRPr="00263DA8" w:rsidRDefault="00B00328" w:rsidP="00DF7773">
            <w:pPr>
              <w:pStyle w:val="NormalWeb"/>
              <w:spacing w:before="192" w:beforeAutospacing="0" w:after="192" w:afterAutospacing="0"/>
              <w:rPr>
                <w:b/>
                <w:sz w:val="22"/>
              </w:rPr>
            </w:pPr>
            <w:r w:rsidRPr="00263DA8">
              <w:rPr>
                <w:b/>
                <w:sz w:val="22"/>
              </w:rPr>
              <w:t>BIC or SBC</w:t>
            </w:r>
            <w:r w:rsidRPr="00263DA8">
              <w:rPr>
                <w:rStyle w:val="FootnoteReference"/>
                <w:b/>
                <w:sz w:val="22"/>
              </w:rPr>
              <w:footnoteReference w:id="4"/>
            </w:r>
          </w:p>
        </w:tc>
        <w:tc>
          <w:tcPr>
            <w:tcW w:w="1252" w:type="dxa"/>
          </w:tcPr>
          <w:p w14:paraId="01A6357C" w14:textId="68A32AC8" w:rsidR="00B00328" w:rsidRPr="00263DA8" w:rsidRDefault="00B00328" w:rsidP="00DF7773">
            <w:pPr>
              <w:pStyle w:val="NormalWeb"/>
              <w:spacing w:before="192" w:beforeAutospacing="0" w:after="192" w:afterAutospacing="0"/>
              <w:rPr>
                <w:b/>
                <w:sz w:val="22"/>
              </w:rPr>
            </w:pPr>
            <w:r w:rsidRPr="00263DA8">
              <w:rPr>
                <w:b/>
                <w:sz w:val="22"/>
              </w:rPr>
              <w:t xml:space="preserve">External </w:t>
            </w:r>
            <w:proofErr w:type="spellStart"/>
            <w:r w:rsidRPr="00263DA8">
              <w:rPr>
                <w:b/>
                <w:sz w:val="22"/>
              </w:rPr>
              <w:t>CVPress</w:t>
            </w:r>
            <w:proofErr w:type="spellEnd"/>
          </w:p>
        </w:tc>
        <w:tc>
          <w:tcPr>
            <w:tcW w:w="1890" w:type="dxa"/>
          </w:tcPr>
          <w:p w14:paraId="27AE49B3" w14:textId="2029912C" w:rsidR="00B00328" w:rsidRPr="00807FEB" w:rsidRDefault="00B00328" w:rsidP="00DF7773">
            <w:pPr>
              <w:pStyle w:val="NormalWeb"/>
              <w:spacing w:before="192" w:beforeAutospacing="0" w:after="192" w:afterAutospacing="0"/>
              <w:ind w:right="572"/>
              <w:rPr>
                <w:b/>
                <w:sz w:val="22"/>
              </w:rPr>
            </w:pPr>
            <w:r>
              <w:rPr>
                <w:b/>
                <w:sz w:val="22"/>
              </w:rPr>
              <w:t>Cross Valid Details</w:t>
            </w:r>
          </w:p>
        </w:tc>
        <w:tc>
          <w:tcPr>
            <w:tcW w:w="1448" w:type="dxa"/>
          </w:tcPr>
          <w:p w14:paraId="605E7B36" w14:textId="46E3AE9B" w:rsidR="00B00328" w:rsidRPr="00807FEB" w:rsidRDefault="00B00328" w:rsidP="00DF7773">
            <w:pPr>
              <w:pStyle w:val="NormalWeb"/>
              <w:spacing w:before="192" w:beforeAutospacing="0" w:after="192" w:afterAutospacing="0"/>
              <w:ind w:right="572"/>
              <w:rPr>
                <w:b/>
                <w:sz w:val="22"/>
              </w:rPr>
            </w:pPr>
            <w:r w:rsidRPr="00807FEB">
              <w:rPr>
                <w:b/>
                <w:sz w:val="22"/>
              </w:rPr>
              <w:t>Kaggle</w:t>
            </w:r>
          </w:p>
          <w:p w14:paraId="23A9A40E" w14:textId="77777777" w:rsidR="00B00328" w:rsidRPr="00FE6ADF" w:rsidRDefault="00B00328" w:rsidP="00DF7773">
            <w:pPr>
              <w:pStyle w:val="NormalWeb"/>
              <w:spacing w:before="192" w:beforeAutospacing="0" w:after="192" w:afterAutospacing="0"/>
              <w:ind w:right="572"/>
              <w:rPr>
                <w:sz w:val="22"/>
              </w:rPr>
            </w:pPr>
            <w:r w:rsidRPr="00807FEB">
              <w:rPr>
                <w:b/>
                <w:sz w:val="22"/>
              </w:rPr>
              <w:t>Score</w:t>
            </w:r>
          </w:p>
        </w:tc>
      </w:tr>
      <w:tr w:rsidR="00B00328" w:rsidRPr="00FE6ADF" w14:paraId="650BE3A2" w14:textId="77777777" w:rsidTr="005F4453">
        <w:tc>
          <w:tcPr>
            <w:tcW w:w="1800" w:type="dxa"/>
          </w:tcPr>
          <w:p w14:paraId="40B090B4" w14:textId="0F8C5E9B" w:rsidR="00B00328" w:rsidRPr="00FE6ADF" w:rsidRDefault="00B00328" w:rsidP="00DF7773">
            <w:pPr>
              <w:pStyle w:val="NormalWeb"/>
              <w:spacing w:before="192" w:beforeAutospacing="0" w:after="192" w:afterAutospacing="0"/>
              <w:rPr>
                <w:sz w:val="22"/>
              </w:rPr>
            </w:pPr>
            <w:r>
              <w:rPr>
                <w:sz w:val="22"/>
              </w:rPr>
              <w:t>Model 1-</w:t>
            </w:r>
            <w:r w:rsidR="00A65D1B">
              <w:rPr>
                <w:sz w:val="22"/>
              </w:rPr>
              <w:t>FORWARD</w:t>
            </w:r>
            <w:r>
              <w:rPr>
                <w:sz w:val="22"/>
              </w:rPr>
              <w:t xml:space="preserve"> Data Mine</w:t>
            </w:r>
          </w:p>
        </w:tc>
        <w:tc>
          <w:tcPr>
            <w:tcW w:w="1440" w:type="dxa"/>
          </w:tcPr>
          <w:p w14:paraId="50AC18E4" w14:textId="77777777" w:rsidR="00B00328" w:rsidRPr="00FE6ADF" w:rsidRDefault="00B00328" w:rsidP="00DF7773">
            <w:pPr>
              <w:pStyle w:val="NormalWeb"/>
              <w:spacing w:before="192" w:beforeAutospacing="0" w:after="192" w:afterAutospacing="0"/>
              <w:rPr>
                <w:sz w:val="22"/>
              </w:rPr>
            </w:pPr>
            <w:r>
              <w:rPr>
                <w:sz w:val="22"/>
              </w:rPr>
              <w:t>0.44</w:t>
            </w:r>
          </w:p>
        </w:tc>
        <w:tc>
          <w:tcPr>
            <w:tcW w:w="900" w:type="dxa"/>
          </w:tcPr>
          <w:p w14:paraId="7543B1F3" w14:textId="77777777" w:rsidR="00B00328" w:rsidRPr="00FE6ADF" w:rsidRDefault="00B00328" w:rsidP="00DF7773">
            <w:pPr>
              <w:pStyle w:val="NormalWeb"/>
              <w:spacing w:before="192" w:beforeAutospacing="0" w:after="192" w:afterAutospacing="0"/>
              <w:rPr>
                <w:sz w:val="22"/>
              </w:rPr>
            </w:pPr>
            <w:r>
              <w:rPr>
                <w:sz w:val="22"/>
              </w:rPr>
              <w:t>68841</w:t>
            </w:r>
          </w:p>
        </w:tc>
        <w:tc>
          <w:tcPr>
            <w:tcW w:w="810" w:type="dxa"/>
          </w:tcPr>
          <w:p w14:paraId="410EB049" w14:textId="77777777" w:rsidR="00B00328" w:rsidRPr="00FE6ADF" w:rsidRDefault="00B00328" w:rsidP="00DF7773">
            <w:pPr>
              <w:pStyle w:val="NormalWeb"/>
              <w:spacing w:before="192" w:beforeAutospacing="0" w:after="192" w:afterAutospacing="0"/>
              <w:rPr>
                <w:sz w:val="22"/>
              </w:rPr>
            </w:pPr>
            <w:r>
              <w:rPr>
                <w:sz w:val="22"/>
              </w:rPr>
              <w:t>79954</w:t>
            </w:r>
          </w:p>
        </w:tc>
        <w:tc>
          <w:tcPr>
            <w:tcW w:w="900" w:type="dxa"/>
          </w:tcPr>
          <w:p w14:paraId="6B8DC7D8" w14:textId="77777777" w:rsidR="00B00328" w:rsidRPr="00FE6ADF" w:rsidRDefault="00B00328" w:rsidP="00DF7773">
            <w:pPr>
              <w:pStyle w:val="NormalWeb"/>
              <w:spacing w:before="192" w:beforeAutospacing="0" w:after="192" w:afterAutospacing="0"/>
              <w:rPr>
                <w:sz w:val="22"/>
              </w:rPr>
            </w:pPr>
            <w:r>
              <w:rPr>
                <w:sz w:val="22"/>
              </w:rPr>
              <w:t>66004</w:t>
            </w:r>
          </w:p>
        </w:tc>
        <w:tc>
          <w:tcPr>
            <w:tcW w:w="1252" w:type="dxa"/>
          </w:tcPr>
          <w:p w14:paraId="393895D1" w14:textId="77777777" w:rsidR="00B00328" w:rsidRPr="00FE6ADF" w:rsidRDefault="00B00328" w:rsidP="00DF7773">
            <w:pPr>
              <w:pStyle w:val="NormalWeb"/>
              <w:spacing w:before="192" w:beforeAutospacing="0" w:after="192" w:afterAutospacing="0"/>
              <w:rPr>
                <w:sz w:val="22"/>
              </w:rPr>
            </w:pPr>
            <w:r>
              <w:rPr>
                <w:sz w:val="22"/>
              </w:rPr>
              <w:t>1.89</w:t>
            </w:r>
          </w:p>
        </w:tc>
        <w:tc>
          <w:tcPr>
            <w:tcW w:w="1890" w:type="dxa"/>
          </w:tcPr>
          <w:p w14:paraId="4EA33442" w14:textId="77777777" w:rsidR="00B00328" w:rsidRDefault="00873388" w:rsidP="00DF7773">
            <w:pPr>
              <w:pStyle w:val="NormalWeb"/>
              <w:spacing w:before="192" w:beforeAutospacing="0" w:after="192" w:afterAutospacing="0"/>
              <w:rPr>
                <w:sz w:val="22"/>
              </w:rPr>
            </w:pPr>
            <w:r>
              <w:rPr>
                <w:sz w:val="22"/>
              </w:rPr>
              <w:t>Fold 2. Stop based on SBC.</w:t>
            </w:r>
          </w:p>
          <w:p w14:paraId="251E575E" w14:textId="5A499D7E" w:rsidR="00873388" w:rsidRDefault="00873388" w:rsidP="00DF7773">
            <w:pPr>
              <w:pStyle w:val="NormalWeb"/>
              <w:spacing w:before="192" w:beforeAutospacing="0" w:after="192" w:afterAutospacing="0"/>
              <w:rPr>
                <w:sz w:val="22"/>
              </w:rPr>
            </w:pPr>
            <w:proofErr w:type="spellStart"/>
            <w:proofErr w:type="gramStart"/>
            <w:r>
              <w:rPr>
                <w:sz w:val="22"/>
              </w:rPr>
              <w:t>Method:Split</w:t>
            </w:r>
            <w:proofErr w:type="spellEnd"/>
            <w:proofErr w:type="gramEnd"/>
          </w:p>
        </w:tc>
        <w:tc>
          <w:tcPr>
            <w:tcW w:w="1448" w:type="dxa"/>
          </w:tcPr>
          <w:p w14:paraId="4AD83F94" w14:textId="644E2640" w:rsidR="00B00328" w:rsidRPr="00FE6ADF" w:rsidRDefault="00B00328" w:rsidP="00DF7773">
            <w:pPr>
              <w:pStyle w:val="NormalWeb"/>
              <w:spacing w:before="192" w:beforeAutospacing="0" w:after="192" w:afterAutospacing="0"/>
              <w:rPr>
                <w:sz w:val="22"/>
              </w:rPr>
            </w:pPr>
            <w:r>
              <w:rPr>
                <w:sz w:val="22"/>
              </w:rPr>
              <w:t>0.905</w:t>
            </w:r>
          </w:p>
        </w:tc>
      </w:tr>
      <w:tr w:rsidR="00B00328" w:rsidRPr="00FE6ADF" w14:paraId="0A407414" w14:textId="77777777" w:rsidTr="005F4453">
        <w:tc>
          <w:tcPr>
            <w:tcW w:w="1800" w:type="dxa"/>
          </w:tcPr>
          <w:p w14:paraId="1428BA03" w14:textId="4366CA2F" w:rsidR="00B00328" w:rsidRPr="00FE6ADF" w:rsidRDefault="00B00328" w:rsidP="00DF7773">
            <w:pPr>
              <w:pStyle w:val="NormalWeb"/>
              <w:spacing w:before="192" w:beforeAutospacing="0" w:after="192" w:afterAutospacing="0"/>
              <w:rPr>
                <w:sz w:val="22"/>
              </w:rPr>
            </w:pPr>
            <w:r w:rsidRPr="00FE6ADF">
              <w:rPr>
                <w:sz w:val="22"/>
              </w:rPr>
              <w:t xml:space="preserve">Model </w:t>
            </w:r>
            <w:r>
              <w:rPr>
                <w:sz w:val="22"/>
              </w:rPr>
              <w:t xml:space="preserve">1 – </w:t>
            </w:r>
            <w:r w:rsidR="00A65D1B">
              <w:rPr>
                <w:sz w:val="22"/>
              </w:rPr>
              <w:t>FORWARD</w:t>
            </w:r>
            <w:r>
              <w:rPr>
                <w:sz w:val="22"/>
              </w:rPr>
              <w:t xml:space="preserve"> Dream Data</w:t>
            </w:r>
          </w:p>
        </w:tc>
        <w:tc>
          <w:tcPr>
            <w:tcW w:w="1440" w:type="dxa"/>
          </w:tcPr>
          <w:p w14:paraId="7974B7BD" w14:textId="77777777" w:rsidR="00B00328" w:rsidRDefault="00B00328" w:rsidP="00DF7773">
            <w:pPr>
              <w:pStyle w:val="NormalWeb"/>
              <w:spacing w:before="192" w:beforeAutospacing="0" w:after="192" w:afterAutospacing="0"/>
              <w:rPr>
                <w:sz w:val="22"/>
              </w:rPr>
            </w:pPr>
            <w:r>
              <w:rPr>
                <w:sz w:val="22"/>
              </w:rPr>
              <w:t>0.45</w:t>
            </w:r>
          </w:p>
        </w:tc>
        <w:tc>
          <w:tcPr>
            <w:tcW w:w="900" w:type="dxa"/>
          </w:tcPr>
          <w:p w14:paraId="0DB9C5C6" w14:textId="5D84BB6F" w:rsidR="00B00328" w:rsidRDefault="00B00328" w:rsidP="00DF7773">
            <w:pPr>
              <w:pStyle w:val="NormalWeb"/>
              <w:spacing w:before="192" w:beforeAutospacing="0" w:after="192" w:afterAutospacing="0"/>
              <w:rPr>
                <w:sz w:val="22"/>
              </w:rPr>
            </w:pPr>
            <w:r>
              <w:rPr>
                <w:sz w:val="22"/>
              </w:rPr>
              <w:t>68769</w:t>
            </w:r>
          </w:p>
        </w:tc>
        <w:tc>
          <w:tcPr>
            <w:tcW w:w="810" w:type="dxa"/>
          </w:tcPr>
          <w:p w14:paraId="2AE4F700" w14:textId="10B68F2A" w:rsidR="00B00328" w:rsidRDefault="00B00328" w:rsidP="00DF7773">
            <w:pPr>
              <w:pStyle w:val="NormalWeb"/>
              <w:spacing w:before="192" w:beforeAutospacing="0" w:after="192" w:afterAutospacing="0"/>
              <w:rPr>
                <w:sz w:val="22"/>
              </w:rPr>
            </w:pPr>
            <w:r>
              <w:rPr>
                <w:sz w:val="22"/>
              </w:rPr>
              <w:t>78838</w:t>
            </w:r>
          </w:p>
        </w:tc>
        <w:tc>
          <w:tcPr>
            <w:tcW w:w="900" w:type="dxa"/>
          </w:tcPr>
          <w:p w14:paraId="2CE48C13" w14:textId="77777777" w:rsidR="00B00328" w:rsidRPr="00FE6ADF" w:rsidRDefault="00B00328" w:rsidP="00DF7773">
            <w:pPr>
              <w:pStyle w:val="NormalWeb"/>
              <w:spacing w:before="192" w:beforeAutospacing="0" w:after="192" w:afterAutospacing="0"/>
              <w:rPr>
                <w:sz w:val="22"/>
              </w:rPr>
            </w:pPr>
            <w:r>
              <w:rPr>
                <w:sz w:val="22"/>
              </w:rPr>
              <w:t>65992</w:t>
            </w:r>
          </w:p>
        </w:tc>
        <w:tc>
          <w:tcPr>
            <w:tcW w:w="1252" w:type="dxa"/>
          </w:tcPr>
          <w:p w14:paraId="56DE7CE8" w14:textId="77777777" w:rsidR="00B00328" w:rsidRDefault="00B00328" w:rsidP="00DF7773">
            <w:pPr>
              <w:pStyle w:val="NormalWeb"/>
              <w:spacing w:before="192" w:beforeAutospacing="0" w:after="192" w:afterAutospacing="0"/>
              <w:rPr>
                <w:sz w:val="22"/>
              </w:rPr>
            </w:pPr>
            <w:r>
              <w:rPr>
                <w:sz w:val="22"/>
              </w:rPr>
              <w:t>1.84</w:t>
            </w:r>
          </w:p>
        </w:tc>
        <w:tc>
          <w:tcPr>
            <w:tcW w:w="1890" w:type="dxa"/>
          </w:tcPr>
          <w:p w14:paraId="4F3BA95D" w14:textId="77777777" w:rsidR="00873388" w:rsidRDefault="00873388" w:rsidP="00873388">
            <w:pPr>
              <w:pStyle w:val="NormalWeb"/>
              <w:spacing w:before="192" w:beforeAutospacing="0" w:after="192" w:afterAutospacing="0"/>
              <w:rPr>
                <w:sz w:val="22"/>
              </w:rPr>
            </w:pPr>
            <w:r>
              <w:rPr>
                <w:sz w:val="22"/>
              </w:rPr>
              <w:t>Fold 2. Stop based on SBC.</w:t>
            </w:r>
          </w:p>
          <w:p w14:paraId="656F1581" w14:textId="3EDD28B5" w:rsidR="00B00328" w:rsidRDefault="00873388" w:rsidP="00873388">
            <w:pPr>
              <w:pStyle w:val="NormalWeb"/>
              <w:spacing w:before="192" w:beforeAutospacing="0" w:after="192" w:afterAutospacing="0"/>
              <w:rPr>
                <w:sz w:val="22"/>
              </w:rPr>
            </w:pPr>
            <w:proofErr w:type="spellStart"/>
            <w:proofErr w:type="gramStart"/>
            <w:r>
              <w:rPr>
                <w:sz w:val="22"/>
              </w:rPr>
              <w:t>Method:Split</w:t>
            </w:r>
            <w:proofErr w:type="spellEnd"/>
            <w:proofErr w:type="gramEnd"/>
          </w:p>
        </w:tc>
        <w:tc>
          <w:tcPr>
            <w:tcW w:w="1448" w:type="dxa"/>
          </w:tcPr>
          <w:p w14:paraId="306ABF7A" w14:textId="180A7D21" w:rsidR="00B00328" w:rsidRPr="00FE6ADF" w:rsidRDefault="00B00328" w:rsidP="00DF7773">
            <w:pPr>
              <w:pStyle w:val="NormalWeb"/>
              <w:spacing w:before="192" w:beforeAutospacing="0" w:after="192" w:afterAutospacing="0"/>
              <w:rPr>
                <w:sz w:val="22"/>
              </w:rPr>
            </w:pPr>
            <w:r>
              <w:rPr>
                <w:sz w:val="22"/>
              </w:rPr>
              <w:t>0.877</w:t>
            </w:r>
          </w:p>
        </w:tc>
      </w:tr>
      <w:tr w:rsidR="00B00328" w:rsidRPr="00FE6ADF" w14:paraId="607D714E" w14:textId="77777777" w:rsidTr="005F4453">
        <w:tc>
          <w:tcPr>
            <w:tcW w:w="1800" w:type="dxa"/>
          </w:tcPr>
          <w:p w14:paraId="65B1E50D" w14:textId="77777777" w:rsidR="00B00328" w:rsidRPr="00FE6ADF" w:rsidRDefault="00B00328" w:rsidP="00DF7773">
            <w:pPr>
              <w:pStyle w:val="NormalWeb"/>
              <w:spacing w:before="192" w:beforeAutospacing="0" w:after="192" w:afterAutospacing="0"/>
              <w:rPr>
                <w:sz w:val="22"/>
              </w:rPr>
            </w:pPr>
            <w:r w:rsidRPr="00FE6ADF">
              <w:rPr>
                <w:sz w:val="22"/>
              </w:rPr>
              <w:t>Model 2</w:t>
            </w:r>
            <w:r>
              <w:rPr>
                <w:sz w:val="22"/>
              </w:rPr>
              <w:t xml:space="preserve"> – LASSO Data Mine</w:t>
            </w:r>
          </w:p>
        </w:tc>
        <w:tc>
          <w:tcPr>
            <w:tcW w:w="1440" w:type="dxa"/>
          </w:tcPr>
          <w:p w14:paraId="74AD0FFE" w14:textId="77777777" w:rsidR="00B00328" w:rsidRPr="00FE6ADF" w:rsidRDefault="00B00328" w:rsidP="00DF7773">
            <w:pPr>
              <w:pStyle w:val="NormalWeb"/>
              <w:spacing w:before="192" w:beforeAutospacing="0" w:after="192" w:afterAutospacing="0"/>
              <w:rPr>
                <w:sz w:val="22"/>
              </w:rPr>
            </w:pPr>
            <w:r>
              <w:rPr>
                <w:sz w:val="22"/>
              </w:rPr>
              <w:t>0.38</w:t>
            </w:r>
          </w:p>
        </w:tc>
        <w:tc>
          <w:tcPr>
            <w:tcW w:w="900" w:type="dxa"/>
          </w:tcPr>
          <w:p w14:paraId="2E4B6F2C" w14:textId="77777777" w:rsidR="00B00328" w:rsidRPr="00FE6ADF" w:rsidRDefault="00B00328" w:rsidP="00DF7773">
            <w:pPr>
              <w:pStyle w:val="NormalWeb"/>
              <w:spacing w:before="192" w:beforeAutospacing="0" w:after="192" w:afterAutospacing="0"/>
              <w:rPr>
                <w:sz w:val="22"/>
              </w:rPr>
            </w:pPr>
            <w:r>
              <w:rPr>
                <w:sz w:val="22"/>
              </w:rPr>
              <w:t>69129</w:t>
            </w:r>
          </w:p>
        </w:tc>
        <w:tc>
          <w:tcPr>
            <w:tcW w:w="810" w:type="dxa"/>
          </w:tcPr>
          <w:p w14:paraId="1EF4B40B" w14:textId="77777777" w:rsidR="00B00328" w:rsidRPr="00FE6ADF" w:rsidRDefault="00B00328" w:rsidP="00DF7773">
            <w:pPr>
              <w:pStyle w:val="NormalWeb"/>
              <w:spacing w:before="192" w:beforeAutospacing="0" w:after="192" w:afterAutospacing="0"/>
              <w:rPr>
                <w:sz w:val="22"/>
              </w:rPr>
            </w:pPr>
            <w:r>
              <w:rPr>
                <w:sz w:val="22"/>
              </w:rPr>
              <w:t>84098</w:t>
            </w:r>
          </w:p>
        </w:tc>
        <w:tc>
          <w:tcPr>
            <w:tcW w:w="900" w:type="dxa"/>
          </w:tcPr>
          <w:p w14:paraId="2CABC14B" w14:textId="77777777" w:rsidR="00B00328" w:rsidRPr="00FE6ADF" w:rsidRDefault="00B00328" w:rsidP="00DF7773">
            <w:pPr>
              <w:pStyle w:val="NormalWeb"/>
              <w:spacing w:before="192" w:beforeAutospacing="0" w:after="192" w:afterAutospacing="0"/>
              <w:rPr>
                <w:sz w:val="22"/>
              </w:rPr>
            </w:pPr>
            <w:r>
              <w:rPr>
                <w:sz w:val="22"/>
              </w:rPr>
              <w:t>66250</w:t>
            </w:r>
          </w:p>
        </w:tc>
        <w:tc>
          <w:tcPr>
            <w:tcW w:w="1252" w:type="dxa"/>
          </w:tcPr>
          <w:p w14:paraId="54233608" w14:textId="77777777" w:rsidR="00B00328" w:rsidRPr="00FE6ADF" w:rsidRDefault="00B00328" w:rsidP="00DF7773">
            <w:pPr>
              <w:pStyle w:val="NormalWeb"/>
              <w:spacing w:before="192" w:beforeAutospacing="0" w:after="192" w:afterAutospacing="0"/>
              <w:rPr>
                <w:sz w:val="22"/>
              </w:rPr>
            </w:pPr>
            <w:r>
              <w:rPr>
                <w:sz w:val="22"/>
              </w:rPr>
              <w:t>1.96</w:t>
            </w:r>
          </w:p>
        </w:tc>
        <w:tc>
          <w:tcPr>
            <w:tcW w:w="1890" w:type="dxa"/>
          </w:tcPr>
          <w:p w14:paraId="3738DC47" w14:textId="77777777" w:rsidR="00B00328" w:rsidRDefault="005F4453" w:rsidP="00DF7773">
            <w:pPr>
              <w:pStyle w:val="NormalWeb"/>
              <w:spacing w:before="192" w:beforeAutospacing="0" w:after="192" w:afterAutospacing="0"/>
              <w:rPr>
                <w:sz w:val="22"/>
              </w:rPr>
            </w:pPr>
            <w:r>
              <w:rPr>
                <w:sz w:val="22"/>
              </w:rPr>
              <w:t xml:space="preserve">Fold 5. Stop </w:t>
            </w:r>
            <w:r w:rsidR="0010041E">
              <w:rPr>
                <w:sz w:val="22"/>
              </w:rPr>
              <w:t>based on SBC.</w:t>
            </w:r>
          </w:p>
          <w:p w14:paraId="1358A508" w14:textId="1B675182" w:rsidR="005F4453" w:rsidRDefault="005F4453" w:rsidP="00DF7773">
            <w:pPr>
              <w:pStyle w:val="NormalWeb"/>
              <w:spacing w:before="192" w:beforeAutospacing="0" w:after="192" w:afterAutospacing="0"/>
              <w:rPr>
                <w:sz w:val="22"/>
              </w:rPr>
            </w:pPr>
            <w:proofErr w:type="spellStart"/>
            <w:proofErr w:type="gramStart"/>
            <w:r>
              <w:rPr>
                <w:sz w:val="22"/>
              </w:rPr>
              <w:t>Method:Random</w:t>
            </w:r>
            <w:proofErr w:type="spellEnd"/>
            <w:proofErr w:type="gramEnd"/>
          </w:p>
        </w:tc>
        <w:tc>
          <w:tcPr>
            <w:tcW w:w="1448" w:type="dxa"/>
          </w:tcPr>
          <w:p w14:paraId="65DCBE4D" w14:textId="7198F0BE" w:rsidR="00B00328" w:rsidRPr="00FE6ADF" w:rsidRDefault="00B00328" w:rsidP="00DF7773">
            <w:pPr>
              <w:pStyle w:val="NormalWeb"/>
              <w:spacing w:before="192" w:beforeAutospacing="0" w:after="192" w:afterAutospacing="0"/>
              <w:rPr>
                <w:sz w:val="22"/>
              </w:rPr>
            </w:pPr>
            <w:r>
              <w:rPr>
                <w:sz w:val="22"/>
              </w:rPr>
              <w:t>0.905</w:t>
            </w:r>
          </w:p>
        </w:tc>
      </w:tr>
      <w:tr w:rsidR="00B00328" w:rsidRPr="00FE6ADF" w14:paraId="6F17E438" w14:textId="77777777" w:rsidTr="005F4453">
        <w:tc>
          <w:tcPr>
            <w:tcW w:w="1800" w:type="dxa"/>
          </w:tcPr>
          <w:p w14:paraId="4770954D" w14:textId="77777777" w:rsidR="00B00328" w:rsidRPr="00FE6ADF" w:rsidRDefault="00B00328" w:rsidP="00DF7773">
            <w:pPr>
              <w:pStyle w:val="NormalWeb"/>
              <w:spacing w:before="192" w:beforeAutospacing="0" w:after="192" w:afterAutospacing="0"/>
              <w:rPr>
                <w:sz w:val="22"/>
              </w:rPr>
            </w:pPr>
            <w:r w:rsidRPr="00FE6ADF">
              <w:rPr>
                <w:sz w:val="22"/>
              </w:rPr>
              <w:t xml:space="preserve">Model </w:t>
            </w:r>
            <w:r>
              <w:rPr>
                <w:sz w:val="22"/>
              </w:rPr>
              <w:t>2 – LASSO Dream Data</w:t>
            </w:r>
          </w:p>
        </w:tc>
        <w:tc>
          <w:tcPr>
            <w:tcW w:w="1440" w:type="dxa"/>
          </w:tcPr>
          <w:p w14:paraId="451C8E41" w14:textId="77777777" w:rsidR="00B00328" w:rsidRPr="00FE6ADF" w:rsidRDefault="00B00328" w:rsidP="00DF7773">
            <w:pPr>
              <w:pStyle w:val="NormalWeb"/>
              <w:spacing w:before="192" w:beforeAutospacing="0" w:after="192" w:afterAutospacing="0"/>
              <w:rPr>
                <w:sz w:val="22"/>
              </w:rPr>
            </w:pPr>
            <w:r>
              <w:rPr>
                <w:sz w:val="22"/>
              </w:rPr>
              <w:t>0.40</w:t>
            </w:r>
          </w:p>
        </w:tc>
        <w:tc>
          <w:tcPr>
            <w:tcW w:w="900" w:type="dxa"/>
          </w:tcPr>
          <w:p w14:paraId="738A20F0" w14:textId="77777777" w:rsidR="00B00328" w:rsidRPr="00FE6ADF" w:rsidRDefault="00B00328" w:rsidP="00DF7773">
            <w:pPr>
              <w:pStyle w:val="NormalWeb"/>
              <w:spacing w:before="192" w:beforeAutospacing="0" w:after="192" w:afterAutospacing="0"/>
              <w:rPr>
                <w:sz w:val="22"/>
              </w:rPr>
            </w:pPr>
            <w:r>
              <w:rPr>
                <w:sz w:val="22"/>
              </w:rPr>
              <w:t>69048</w:t>
            </w:r>
          </w:p>
        </w:tc>
        <w:tc>
          <w:tcPr>
            <w:tcW w:w="810" w:type="dxa"/>
          </w:tcPr>
          <w:p w14:paraId="151E826A" w14:textId="77777777" w:rsidR="00B00328" w:rsidRPr="00FE6ADF" w:rsidRDefault="00B00328" w:rsidP="00DF7773">
            <w:pPr>
              <w:pStyle w:val="NormalWeb"/>
              <w:spacing w:before="192" w:beforeAutospacing="0" w:after="192" w:afterAutospacing="0"/>
              <w:rPr>
                <w:sz w:val="22"/>
              </w:rPr>
            </w:pPr>
            <w:r>
              <w:rPr>
                <w:sz w:val="22"/>
              </w:rPr>
              <w:t>82909</w:t>
            </w:r>
          </w:p>
        </w:tc>
        <w:tc>
          <w:tcPr>
            <w:tcW w:w="900" w:type="dxa"/>
          </w:tcPr>
          <w:p w14:paraId="4E7DCD49" w14:textId="77777777" w:rsidR="00B00328" w:rsidRPr="00FE6ADF" w:rsidRDefault="00B00328" w:rsidP="00DF7773">
            <w:pPr>
              <w:pStyle w:val="NormalWeb"/>
              <w:spacing w:before="192" w:beforeAutospacing="0" w:after="192" w:afterAutospacing="0"/>
              <w:rPr>
                <w:sz w:val="22"/>
              </w:rPr>
            </w:pPr>
            <w:r>
              <w:rPr>
                <w:sz w:val="22"/>
              </w:rPr>
              <w:t>66181</w:t>
            </w:r>
          </w:p>
        </w:tc>
        <w:tc>
          <w:tcPr>
            <w:tcW w:w="1252" w:type="dxa"/>
          </w:tcPr>
          <w:p w14:paraId="4B394CE0" w14:textId="77777777" w:rsidR="00B00328" w:rsidRPr="00FE6ADF" w:rsidRDefault="00B00328" w:rsidP="00DF7773">
            <w:pPr>
              <w:pStyle w:val="NormalWeb"/>
              <w:spacing w:before="192" w:beforeAutospacing="0" w:after="192" w:afterAutospacing="0"/>
              <w:rPr>
                <w:sz w:val="22"/>
              </w:rPr>
            </w:pPr>
            <w:r>
              <w:rPr>
                <w:sz w:val="22"/>
              </w:rPr>
              <w:t>1.86</w:t>
            </w:r>
          </w:p>
        </w:tc>
        <w:tc>
          <w:tcPr>
            <w:tcW w:w="1890" w:type="dxa"/>
          </w:tcPr>
          <w:p w14:paraId="2C41FA7A" w14:textId="77777777" w:rsidR="005F4453" w:rsidRDefault="005F4453" w:rsidP="005F4453">
            <w:pPr>
              <w:pStyle w:val="NormalWeb"/>
              <w:spacing w:before="192" w:beforeAutospacing="0" w:after="192" w:afterAutospacing="0"/>
              <w:rPr>
                <w:sz w:val="22"/>
              </w:rPr>
            </w:pPr>
            <w:r>
              <w:rPr>
                <w:sz w:val="22"/>
              </w:rPr>
              <w:t>Fold 5. Stop based on SBC.</w:t>
            </w:r>
          </w:p>
          <w:p w14:paraId="4042F368" w14:textId="7A32D549" w:rsidR="00B00328" w:rsidRDefault="005F4453" w:rsidP="005F4453">
            <w:pPr>
              <w:pStyle w:val="NormalWeb"/>
              <w:spacing w:before="192" w:beforeAutospacing="0" w:after="192" w:afterAutospacing="0"/>
              <w:rPr>
                <w:sz w:val="22"/>
              </w:rPr>
            </w:pPr>
            <w:proofErr w:type="spellStart"/>
            <w:proofErr w:type="gramStart"/>
            <w:r>
              <w:rPr>
                <w:sz w:val="22"/>
              </w:rPr>
              <w:t>Method:Random</w:t>
            </w:r>
            <w:proofErr w:type="spellEnd"/>
            <w:proofErr w:type="gramEnd"/>
          </w:p>
        </w:tc>
        <w:tc>
          <w:tcPr>
            <w:tcW w:w="1448" w:type="dxa"/>
          </w:tcPr>
          <w:p w14:paraId="704701AB" w14:textId="4ABFEF0F" w:rsidR="00B00328" w:rsidRPr="00FE6ADF" w:rsidRDefault="00B00328" w:rsidP="00DF7773">
            <w:pPr>
              <w:pStyle w:val="NormalWeb"/>
              <w:spacing w:before="192" w:beforeAutospacing="0" w:after="192" w:afterAutospacing="0"/>
              <w:rPr>
                <w:sz w:val="22"/>
              </w:rPr>
            </w:pPr>
            <w:r>
              <w:rPr>
                <w:sz w:val="22"/>
              </w:rPr>
              <w:t>0.909</w:t>
            </w:r>
          </w:p>
        </w:tc>
      </w:tr>
      <w:tr w:rsidR="00B00328" w:rsidRPr="00FE6ADF" w14:paraId="35206DDD" w14:textId="77777777" w:rsidTr="005F4453">
        <w:tc>
          <w:tcPr>
            <w:tcW w:w="1800" w:type="dxa"/>
          </w:tcPr>
          <w:p w14:paraId="029B3627" w14:textId="6C1AD987" w:rsidR="00B00328" w:rsidRPr="00FE6ADF" w:rsidRDefault="00B00328" w:rsidP="00DF7773">
            <w:pPr>
              <w:pStyle w:val="NormalWeb"/>
              <w:spacing w:before="192" w:beforeAutospacing="0" w:after="192" w:afterAutospacing="0"/>
              <w:rPr>
                <w:sz w:val="22"/>
              </w:rPr>
            </w:pPr>
            <w:r>
              <w:rPr>
                <w:sz w:val="22"/>
              </w:rPr>
              <w:t xml:space="preserve">Model 3 – </w:t>
            </w:r>
            <w:r w:rsidR="00A65D1B">
              <w:rPr>
                <w:sz w:val="22"/>
              </w:rPr>
              <w:t xml:space="preserve">STEPWISE </w:t>
            </w:r>
            <w:r>
              <w:rPr>
                <w:sz w:val="22"/>
              </w:rPr>
              <w:t>Data Mine</w:t>
            </w:r>
          </w:p>
        </w:tc>
        <w:tc>
          <w:tcPr>
            <w:tcW w:w="1440" w:type="dxa"/>
          </w:tcPr>
          <w:p w14:paraId="177928BF" w14:textId="77777777" w:rsidR="00B00328" w:rsidRDefault="00B00328" w:rsidP="00DF7773">
            <w:pPr>
              <w:pStyle w:val="NormalWeb"/>
              <w:spacing w:before="192" w:beforeAutospacing="0" w:after="192" w:afterAutospacing="0"/>
              <w:rPr>
                <w:sz w:val="22"/>
              </w:rPr>
            </w:pPr>
            <w:r>
              <w:rPr>
                <w:sz w:val="22"/>
              </w:rPr>
              <w:t>0.44</w:t>
            </w:r>
          </w:p>
        </w:tc>
        <w:tc>
          <w:tcPr>
            <w:tcW w:w="900" w:type="dxa"/>
          </w:tcPr>
          <w:p w14:paraId="1E1CF22B" w14:textId="77777777" w:rsidR="00B00328" w:rsidRDefault="00B00328" w:rsidP="00DF7773">
            <w:pPr>
              <w:pStyle w:val="NormalWeb"/>
              <w:spacing w:before="192" w:beforeAutospacing="0" w:after="192" w:afterAutospacing="0"/>
              <w:rPr>
                <w:sz w:val="22"/>
              </w:rPr>
            </w:pPr>
            <w:r>
              <w:rPr>
                <w:sz w:val="22"/>
              </w:rPr>
              <w:t>68841</w:t>
            </w:r>
          </w:p>
        </w:tc>
        <w:tc>
          <w:tcPr>
            <w:tcW w:w="810" w:type="dxa"/>
          </w:tcPr>
          <w:p w14:paraId="578330BD" w14:textId="77777777" w:rsidR="00B00328" w:rsidRDefault="00B00328" w:rsidP="00DF7773">
            <w:pPr>
              <w:pStyle w:val="NormalWeb"/>
              <w:spacing w:before="192" w:beforeAutospacing="0" w:after="192" w:afterAutospacing="0"/>
              <w:rPr>
                <w:sz w:val="22"/>
              </w:rPr>
            </w:pPr>
            <w:r>
              <w:rPr>
                <w:sz w:val="22"/>
              </w:rPr>
              <w:t>79954</w:t>
            </w:r>
          </w:p>
        </w:tc>
        <w:tc>
          <w:tcPr>
            <w:tcW w:w="900" w:type="dxa"/>
          </w:tcPr>
          <w:p w14:paraId="5EF1A9AF" w14:textId="77777777" w:rsidR="00B00328" w:rsidRPr="00FE6ADF" w:rsidRDefault="00B00328" w:rsidP="00DF7773">
            <w:pPr>
              <w:pStyle w:val="NormalWeb"/>
              <w:spacing w:before="192" w:beforeAutospacing="0" w:after="192" w:afterAutospacing="0"/>
              <w:rPr>
                <w:sz w:val="22"/>
              </w:rPr>
            </w:pPr>
            <w:r>
              <w:rPr>
                <w:sz w:val="22"/>
              </w:rPr>
              <w:t>66004</w:t>
            </w:r>
          </w:p>
        </w:tc>
        <w:tc>
          <w:tcPr>
            <w:tcW w:w="1252" w:type="dxa"/>
          </w:tcPr>
          <w:p w14:paraId="78079568" w14:textId="77777777" w:rsidR="00B00328" w:rsidRDefault="00B00328" w:rsidP="00DF7773">
            <w:pPr>
              <w:pStyle w:val="NormalWeb"/>
              <w:spacing w:before="192" w:beforeAutospacing="0" w:after="192" w:afterAutospacing="0"/>
              <w:rPr>
                <w:sz w:val="22"/>
              </w:rPr>
            </w:pPr>
            <w:r>
              <w:rPr>
                <w:sz w:val="22"/>
              </w:rPr>
              <w:t>1.89</w:t>
            </w:r>
          </w:p>
        </w:tc>
        <w:tc>
          <w:tcPr>
            <w:tcW w:w="1890" w:type="dxa"/>
          </w:tcPr>
          <w:p w14:paraId="2C2F949F" w14:textId="542B3EC5" w:rsidR="00C435FA" w:rsidRDefault="00C435FA" w:rsidP="00C435FA">
            <w:pPr>
              <w:pStyle w:val="NormalWeb"/>
              <w:spacing w:before="192" w:beforeAutospacing="0" w:after="192" w:afterAutospacing="0"/>
              <w:rPr>
                <w:sz w:val="22"/>
              </w:rPr>
            </w:pPr>
            <w:r>
              <w:rPr>
                <w:sz w:val="22"/>
              </w:rPr>
              <w:t>Fold 5. Stop based on SBC.</w:t>
            </w:r>
          </w:p>
          <w:p w14:paraId="5C2A0096" w14:textId="38656C22" w:rsidR="00B00328" w:rsidRDefault="00C435FA" w:rsidP="00C435FA">
            <w:pPr>
              <w:pStyle w:val="NormalWeb"/>
              <w:spacing w:before="192" w:beforeAutospacing="0" w:after="192" w:afterAutospacing="0"/>
              <w:rPr>
                <w:sz w:val="22"/>
              </w:rPr>
            </w:pPr>
            <w:proofErr w:type="spellStart"/>
            <w:proofErr w:type="gramStart"/>
            <w:r>
              <w:rPr>
                <w:sz w:val="22"/>
              </w:rPr>
              <w:t>Method:Split</w:t>
            </w:r>
            <w:proofErr w:type="spellEnd"/>
            <w:proofErr w:type="gramEnd"/>
          </w:p>
        </w:tc>
        <w:tc>
          <w:tcPr>
            <w:tcW w:w="1448" w:type="dxa"/>
          </w:tcPr>
          <w:p w14:paraId="55FBBA21" w14:textId="6380B844" w:rsidR="00B00328" w:rsidRPr="00FE6ADF" w:rsidRDefault="00B00328" w:rsidP="00DF7773">
            <w:pPr>
              <w:pStyle w:val="NormalWeb"/>
              <w:spacing w:before="192" w:beforeAutospacing="0" w:after="192" w:afterAutospacing="0"/>
              <w:rPr>
                <w:sz w:val="22"/>
              </w:rPr>
            </w:pPr>
            <w:r>
              <w:rPr>
                <w:sz w:val="22"/>
              </w:rPr>
              <w:t>.865</w:t>
            </w:r>
          </w:p>
        </w:tc>
      </w:tr>
      <w:tr w:rsidR="00B00328" w:rsidRPr="00FE6ADF" w14:paraId="4EEF9F5C" w14:textId="77777777" w:rsidTr="005F4453">
        <w:tc>
          <w:tcPr>
            <w:tcW w:w="1800" w:type="dxa"/>
          </w:tcPr>
          <w:p w14:paraId="38238403" w14:textId="7DD28276" w:rsidR="00B00328" w:rsidRPr="00BC6150" w:rsidRDefault="00B00328" w:rsidP="00DF7773">
            <w:pPr>
              <w:pStyle w:val="NormalWeb"/>
              <w:spacing w:before="192" w:beforeAutospacing="0" w:after="192" w:afterAutospacing="0"/>
              <w:rPr>
                <w:sz w:val="22"/>
              </w:rPr>
            </w:pPr>
            <w:r w:rsidRPr="00BC6150">
              <w:rPr>
                <w:sz w:val="22"/>
              </w:rPr>
              <w:t xml:space="preserve">Model 3 – </w:t>
            </w:r>
            <w:r w:rsidR="00A65D1B" w:rsidRPr="00BC6150">
              <w:rPr>
                <w:sz w:val="22"/>
              </w:rPr>
              <w:t>STEPWISE</w:t>
            </w:r>
            <w:r w:rsidRPr="00BC6150">
              <w:rPr>
                <w:sz w:val="22"/>
              </w:rPr>
              <w:t xml:space="preserve"> Dream Data</w:t>
            </w:r>
          </w:p>
        </w:tc>
        <w:tc>
          <w:tcPr>
            <w:tcW w:w="1440" w:type="dxa"/>
          </w:tcPr>
          <w:p w14:paraId="458C40EE" w14:textId="77777777" w:rsidR="00B00328" w:rsidRPr="00BC6150" w:rsidRDefault="00B00328" w:rsidP="00DF7773">
            <w:pPr>
              <w:pStyle w:val="NormalWeb"/>
              <w:spacing w:before="192" w:beforeAutospacing="0" w:after="192" w:afterAutospacing="0"/>
              <w:rPr>
                <w:sz w:val="22"/>
              </w:rPr>
            </w:pPr>
            <w:r w:rsidRPr="00BC6150">
              <w:rPr>
                <w:sz w:val="22"/>
              </w:rPr>
              <w:t>0.45</w:t>
            </w:r>
          </w:p>
        </w:tc>
        <w:tc>
          <w:tcPr>
            <w:tcW w:w="900" w:type="dxa"/>
          </w:tcPr>
          <w:p w14:paraId="30A3BC22" w14:textId="77777777" w:rsidR="00B00328" w:rsidRPr="00BC6150" w:rsidRDefault="00B00328" w:rsidP="00DF7773">
            <w:pPr>
              <w:pStyle w:val="NormalWeb"/>
              <w:spacing w:before="192" w:beforeAutospacing="0" w:after="192" w:afterAutospacing="0"/>
              <w:rPr>
                <w:sz w:val="22"/>
              </w:rPr>
            </w:pPr>
            <w:r w:rsidRPr="00BC6150">
              <w:rPr>
                <w:sz w:val="22"/>
              </w:rPr>
              <w:t>68774</w:t>
            </w:r>
          </w:p>
        </w:tc>
        <w:tc>
          <w:tcPr>
            <w:tcW w:w="810" w:type="dxa"/>
          </w:tcPr>
          <w:p w14:paraId="14753DBE" w14:textId="77777777" w:rsidR="00B00328" w:rsidRPr="00BC6150" w:rsidRDefault="00B00328" w:rsidP="00DF7773">
            <w:pPr>
              <w:pStyle w:val="NormalWeb"/>
              <w:spacing w:before="192" w:beforeAutospacing="0" w:after="192" w:afterAutospacing="0"/>
              <w:rPr>
                <w:sz w:val="22"/>
              </w:rPr>
            </w:pPr>
            <w:r w:rsidRPr="00BC6150">
              <w:rPr>
                <w:sz w:val="22"/>
              </w:rPr>
              <w:t>78930</w:t>
            </w:r>
          </w:p>
        </w:tc>
        <w:tc>
          <w:tcPr>
            <w:tcW w:w="900" w:type="dxa"/>
          </w:tcPr>
          <w:p w14:paraId="70CE703F" w14:textId="77777777" w:rsidR="00B00328" w:rsidRPr="00BC6150" w:rsidRDefault="00B00328" w:rsidP="00DF7773">
            <w:pPr>
              <w:pStyle w:val="NormalWeb"/>
              <w:spacing w:before="192" w:beforeAutospacing="0" w:after="192" w:afterAutospacing="0"/>
              <w:rPr>
                <w:sz w:val="22"/>
              </w:rPr>
            </w:pPr>
            <w:r w:rsidRPr="00BC6150">
              <w:rPr>
                <w:sz w:val="22"/>
              </w:rPr>
              <w:t>65985</w:t>
            </w:r>
          </w:p>
        </w:tc>
        <w:tc>
          <w:tcPr>
            <w:tcW w:w="1252" w:type="dxa"/>
          </w:tcPr>
          <w:p w14:paraId="3AB51301" w14:textId="77777777" w:rsidR="00B00328" w:rsidRPr="00BC6150" w:rsidRDefault="00B00328" w:rsidP="00DF7773">
            <w:pPr>
              <w:pStyle w:val="NormalWeb"/>
              <w:spacing w:before="192" w:beforeAutospacing="0" w:after="192" w:afterAutospacing="0"/>
              <w:rPr>
                <w:sz w:val="22"/>
              </w:rPr>
            </w:pPr>
            <w:r w:rsidRPr="00BC6150">
              <w:rPr>
                <w:sz w:val="22"/>
              </w:rPr>
              <w:t>1.86</w:t>
            </w:r>
          </w:p>
        </w:tc>
        <w:tc>
          <w:tcPr>
            <w:tcW w:w="1890" w:type="dxa"/>
          </w:tcPr>
          <w:p w14:paraId="451922AE" w14:textId="77777777" w:rsidR="00C95A0F" w:rsidRDefault="00C95A0F" w:rsidP="00C95A0F">
            <w:pPr>
              <w:pStyle w:val="NormalWeb"/>
              <w:spacing w:before="192" w:beforeAutospacing="0" w:after="192" w:afterAutospacing="0"/>
              <w:rPr>
                <w:sz w:val="22"/>
              </w:rPr>
            </w:pPr>
            <w:r>
              <w:rPr>
                <w:sz w:val="22"/>
              </w:rPr>
              <w:t>Fold 5. Stop based on SBC.</w:t>
            </w:r>
          </w:p>
          <w:p w14:paraId="17F8E92B" w14:textId="70543D15" w:rsidR="00B00328" w:rsidRPr="00BC6150" w:rsidRDefault="00C95A0F" w:rsidP="00C95A0F">
            <w:pPr>
              <w:pStyle w:val="NormalWeb"/>
              <w:spacing w:before="192" w:beforeAutospacing="0" w:after="192" w:afterAutospacing="0"/>
              <w:rPr>
                <w:sz w:val="22"/>
              </w:rPr>
            </w:pPr>
            <w:proofErr w:type="spellStart"/>
            <w:proofErr w:type="gramStart"/>
            <w:r>
              <w:rPr>
                <w:sz w:val="22"/>
              </w:rPr>
              <w:t>Method:Split</w:t>
            </w:r>
            <w:proofErr w:type="spellEnd"/>
            <w:proofErr w:type="gramEnd"/>
          </w:p>
        </w:tc>
        <w:tc>
          <w:tcPr>
            <w:tcW w:w="1448" w:type="dxa"/>
          </w:tcPr>
          <w:p w14:paraId="4FA6D96A" w14:textId="52656C4F" w:rsidR="00B00328" w:rsidRPr="00BC6150" w:rsidRDefault="00B00328" w:rsidP="00DF7773">
            <w:pPr>
              <w:pStyle w:val="NormalWeb"/>
              <w:spacing w:before="192" w:beforeAutospacing="0" w:after="192" w:afterAutospacing="0"/>
              <w:rPr>
                <w:sz w:val="22"/>
              </w:rPr>
            </w:pPr>
            <w:r w:rsidRPr="00BC6150">
              <w:rPr>
                <w:sz w:val="22"/>
              </w:rPr>
              <w:t>.941</w:t>
            </w:r>
          </w:p>
        </w:tc>
      </w:tr>
      <w:tr w:rsidR="00B00328" w:rsidRPr="00FE6ADF" w14:paraId="45042BE3" w14:textId="77777777" w:rsidTr="005F4453">
        <w:tc>
          <w:tcPr>
            <w:tcW w:w="1800" w:type="dxa"/>
          </w:tcPr>
          <w:p w14:paraId="59C15CD2" w14:textId="36993C0B" w:rsidR="00B00328" w:rsidRPr="00BC6150" w:rsidRDefault="00B00328" w:rsidP="00DF7773">
            <w:pPr>
              <w:pStyle w:val="NormalWeb"/>
              <w:spacing w:before="192" w:beforeAutospacing="0" w:after="192" w:afterAutospacing="0"/>
              <w:rPr>
                <w:sz w:val="22"/>
              </w:rPr>
            </w:pPr>
            <w:r w:rsidRPr="00BC6150">
              <w:rPr>
                <w:sz w:val="22"/>
              </w:rPr>
              <w:t xml:space="preserve">Model 4 – </w:t>
            </w:r>
            <w:r w:rsidR="00A65D1B" w:rsidRPr="00BC6150">
              <w:rPr>
                <w:sz w:val="22"/>
              </w:rPr>
              <w:t xml:space="preserve">HUMAN INFERENCE &amp; SELECTION </w:t>
            </w:r>
            <w:r w:rsidRPr="00BC6150">
              <w:rPr>
                <w:sz w:val="22"/>
              </w:rPr>
              <w:t>Dream Data</w:t>
            </w:r>
          </w:p>
        </w:tc>
        <w:tc>
          <w:tcPr>
            <w:tcW w:w="1440" w:type="dxa"/>
          </w:tcPr>
          <w:p w14:paraId="6A12BA4E" w14:textId="77777777" w:rsidR="00B00328" w:rsidRPr="00BC6150" w:rsidRDefault="00B00328" w:rsidP="00DF7773">
            <w:pPr>
              <w:pStyle w:val="NormalWeb"/>
              <w:spacing w:before="192" w:beforeAutospacing="0" w:after="192" w:afterAutospacing="0"/>
              <w:rPr>
                <w:sz w:val="22"/>
              </w:rPr>
            </w:pPr>
            <w:r w:rsidRPr="00BC6150">
              <w:rPr>
                <w:sz w:val="22"/>
              </w:rPr>
              <w:t>0.45</w:t>
            </w:r>
          </w:p>
        </w:tc>
        <w:tc>
          <w:tcPr>
            <w:tcW w:w="900" w:type="dxa"/>
          </w:tcPr>
          <w:p w14:paraId="6B823041" w14:textId="77777777" w:rsidR="00B00328" w:rsidRPr="00BC6150" w:rsidRDefault="00B00328" w:rsidP="00DF7773">
            <w:pPr>
              <w:pStyle w:val="NormalWeb"/>
              <w:spacing w:before="192" w:beforeAutospacing="0" w:after="192" w:afterAutospacing="0"/>
              <w:rPr>
                <w:sz w:val="22"/>
              </w:rPr>
            </w:pPr>
            <w:r w:rsidRPr="00BC6150">
              <w:rPr>
                <w:sz w:val="22"/>
              </w:rPr>
              <w:t>68774</w:t>
            </w:r>
          </w:p>
        </w:tc>
        <w:tc>
          <w:tcPr>
            <w:tcW w:w="810" w:type="dxa"/>
          </w:tcPr>
          <w:p w14:paraId="7C82195B" w14:textId="77777777" w:rsidR="00B00328" w:rsidRPr="00BC6150" w:rsidRDefault="00B00328" w:rsidP="00DF7773">
            <w:pPr>
              <w:pStyle w:val="NormalWeb"/>
              <w:spacing w:before="192" w:beforeAutospacing="0" w:after="192" w:afterAutospacing="0"/>
              <w:rPr>
                <w:sz w:val="22"/>
              </w:rPr>
            </w:pPr>
            <w:r w:rsidRPr="00BC6150">
              <w:rPr>
                <w:sz w:val="22"/>
              </w:rPr>
              <w:t>78930</w:t>
            </w:r>
          </w:p>
        </w:tc>
        <w:tc>
          <w:tcPr>
            <w:tcW w:w="900" w:type="dxa"/>
          </w:tcPr>
          <w:p w14:paraId="2613C00E" w14:textId="77777777" w:rsidR="00B00328" w:rsidRPr="00BC6150" w:rsidRDefault="00B00328" w:rsidP="00DF7773">
            <w:pPr>
              <w:pStyle w:val="NormalWeb"/>
              <w:spacing w:before="192" w:beforeAutospacing="0" w:after="192" w:afterAutospacing="0"/>
              <w:rPr>
                <w:sz w:val="22"/>
              </w:rPr>
            </w:pPr>
            <w:r w:rsidRPr="00BC6150">
              <w:rPr>
                <w:sz w:val="22"/>
              </w:rPr>
              <w:t>65985</w:t>
            </w:r>
          </w:p>
        </w:tc>
        <w:tc>
          <w:tcPr>
            <w:tcW w:w="1252" w:type="dxa"/>
          </w:tcPr>
          <w:p w14:paraId="5EBBA6A3" w14:textId="77777777" w:rsidR="00B00328" w:rsidRPr="00BC6150" w:rsidRDefault="00B00328" w:rsidP="00DF7773">
            <w:pPr>
              <w:pStyle w:val="NormalWeb"/>
              <w:spacing w:before="192" w:beforeAutospacing="0" w:after="192" w:afterAutospacing="0"/>
              <w:rPr>
                <w:sz w:val="22"/>
              </w:rPr>
            </w:pPr>
            <w:r w:rsidRPr="00BC6150">
              <w:rPr>
                <w:sz w:val="22"/>
              </w:rPr>
              <w:t>1.84</w:t>
            </w:r>
          </w:p>
        </w:tc>
        <w:tc>
          <w:tcPr>
            <w:tcW w:w="1890" w:type="dxa"/>
          </w:tcPr>
          <w:p w14:paraId="0907492D" w14:textId="77777777" w:rsidR="00873388" w:rsidRDefault="00873388" w:rsidP="00873388">
            <w:pPr>
              <w:pStyle w:val="NormalWeb"/>
              <w:spacing w:before="192" w:beforeAutospacing="0" w:after="192" w:afterAutospacing="0"/>
              <w:rPr>
                <w:sz w:val="22"/>
              </w:rPr>
            </w:pPr>
            <w:r>
              <w:rPr>
                <w:sz w:val="22"/>
              </w:rPr>
              <w:t>Fold 2. Stop based on SBC.</w:t>
            </w:r>
          </w:p>
          <w:p w14:paraId="397D8A25" w14:textId="778EF985" w:rsidR="00B00328" w:rsidRPr="00BC6150" w:rsidRDefault="00873388" w:rsidP="00873388">
            <w:pPr>
              <w:pStyle w:val="NormalWeb"/>
              <w:spacing w:before="192" w:beforeAutospacing="0" w:after="192" w:afterAutospacing="0"/>
              <w:rPr>
                <w:sz w:val="22"/>
              </w:rPr>
            </w:pPr>
            <w:proofErr w:type="spellStart"/>
            <w:proofErr w:type="gramStart"/>
            <w:r>
              <w:rPr>
                <w:sz w:val="22"/>
              </w:rPr>
              <w:t>Method:Split</w:t>
            </w:r>
            <w:proofErr w:type="spellEnd"/>
            <w:proofErr w:type="gramEnd"/>
          </w:p>
        </w:tc>
        <w:tc>
          <w:tcPr>
            <w:tcW w:w="1448" w:type="dxa"/>
          </w:tcPr>
          <w:p w14:paraId="5FF494FA" w14:textId="4315E1A0" w:rsidR="00B00328" w:rsidRPr="00BC6150" w:rsidRDefault="00B00328" w:rsidP="00DF7773">
            <w:pPr>
              <w:pStyle w:val="NormalWeb"/>
              <w:spacing w:before="192" w:beforeAutospacing="0" w:after="192" w:afterAutospacing="0"/>
              <w:rPr>
                <w:sz w:val="22"/>
              </w:rPr>
            </w:pPr>
            <w:r w:rsidRPr="00BC6150">
              <w:rPr>
                <w:sz w:val="22"/>
              </w:rPr>
              <w:t>.912</w:t>
            </w:r>
          </w:p>
        </w:tc>
      </w:tr>
    </w:tbl>
    <w:p w14:paraId="730BE96D" w14:textId="69681F1C" w:rsidR="00A65D1B" w:rsidRPr="009416D5" w:rsidRDefault="00FD3C3A" w:rsidP="00020AFF">
      <w:pPr>
        <w:pStyle w:val="Caption"/>
        <w:rPr>
          <w:rFonts w:ascii="Times New Roman" w:hAnsi="Times New Roman" w:cs="Times New Roman"/>
        </w:rPr>
      </w:pPr>
      <w:r>
        <w:rPr>
          <w:rStyle w:val="CommentReference"/>
          <w:i w:val="0"/>
          <w:iCs w:val="0"/>
          <w:color w:val="auto"/>
        </w:rPr>
        <w:lastRenderedPageBreak/>
        <w:commentReference w:id="15"/>
      </w:r>
    </w:p>
    <w:p w14:paraId="26B38843" w14:textId="54F85609" w:rsidR="00F70FB7" w:rsidRDefault="00F70FB7" w:rsidP="00F70FB7">
      <w:pPr>
        <w:pStyle w:val="Heading1"/>
      </w:pPr>
      <w:r>
        <w:t>Conclusion</w:t>
      </w:r>
    </w:p>
    <w:p w14:paraId="14D03062" w14:textId="77777777" w:rsidR="00DF7773" w:rsidRDefault="00DF7773" w:rsidP="00DF7773"/>
    <w:p w14:paraId="311529BE" w14:textId="1D03690A" w:rsidR="00B62039" w:rsidRDefault="00B56BF3" w:rsidP="00BC6150">
      <w:r>
        <w:t>Clearly the Data Mine model</w:t>
      </w:r>
      <w:r w:rsidR="00D45BA4">
        <w:t xml:space="preserve"> does </w:t>
      </w:r>
      <w:r w:rsidR="00BC6150">
        <w:t xml:space="preserve">not generate an improvement </w:t>
      </w:r>
      <w:r>
        <w:t xml:space="preserve">in the explanation of the </w:t>
      </w:r>
      <w:r w:rsidR="00A65D1B">
        <w:t>linear regression relationship and the</w:t>
      </w:r>
      <w:r>
        <w:t xml:space="preserve"> variables</w:t>
      </w:r>
      <w:r w:rsidR="0013707C">
        <w:t xml:space="preserve"> that explain Sales Price</w:t>
      </w:r>
      <w:r>
        <w:t>.</w:t>
      </w:r>
      <w:r w:rsidR="00BC6150">
        <w:t xml:space="preserve">  In each </w:t>
      </w:r>
      <w:r w:rsidR="00A65D1B">
        <w:t>case, the Data Mine</w:t>
      </w:r>
      <w:r>
        <w:t xml:space="preserve"> Model scored lower than the Dream Data model.  </w:t>
      </w:r>
      <w:r w:rsidR="00604993">
        <w:t xml:space="preserve">See Table 1.  The experiment did prove that data sets with too few variables can yield poorer results than those with more variables.  </w:t>
      </w:r>
      <w:commentRangeStart w:id="16"/>
      <w:r w:rsidR="00604993">
        <w:t>Where is equilibrium?  Not sure at this point, but recognize that the</w:t>
      </w:r>
      <w:r w:rsidR="00B62039">
        <w:t xml:space="preserve"> data mining effort was clear</w:t>
      </w:r>
      <w:r w:rsidR="00604993">
        <w:t>ly not worth the effort.</w:t>
      </w:r>
      <w:commentRangeEnd w:id="16"/>
      <w:r w:rsidR="003C18E2">
        <w:rPr>
          <w:rStyle w:val="CommentReference"/>
        </w:rPr>
        <w:commentReference w:id="16"/>
      </w:r>
    </w:p>
    <w:p w14:paraId="5A7E6DF4" w14:textId="3F4D225A" w:rsidR="00020AFF" w:rsidRPr="00020AFF" w:rsidRDefault="00020AFF" w:rsidP="00BC6150">
      <w:pPr>
        <w:rPr>
          <w:i/>
          <w:color w:val="FF0000"/>
        </w:rPr>
      </w:pPr>
      <w:r>
        <w:rPr>
          <w:i/>
          <w:color w:val="FF0000"/>
        </w:rPr>
        <w:t>LVB: Will be my next approach to show more of this background effort.</w:t>
      </w:r>
    </w:p>
    <w:p w14:paraId="5919E3A8" w14:textId="77777777" w:rsidR="00B62039" w:rsidRDefault="00B62039" w:rsidP="00BC6150"/>
    <w:p w14:paraId="7CD8C517" w14:textId="3ADD6E9A" w:rsidR="00B56BF3" w:rsidRPr="00B56BF3" w:rsidRDefault="00B56BF3" w:rsidP="00BC6150">
      <w:r>
        <w:t xml:space="preserve">Overall, the controversial STEPWISE results of variable explanation </w:t>
      </w:r>
      <w:r w:rsidR="00480B47">
        <w:t>were</w:t>
      </w:r>
      <w:r>
        <w:t xml:space="preserve"> the best, although not great given its low adjusted R</w:t>
      </w:r>
      <w:r>
        <w:rPr>
          <w:vertAlign w:val="superscript"/>
        </w:rPr>
        <w:t xml:space="preserve">2 </w:t>
      </w:r>
      <w:r w:rsidR="00A65D1B">
        <w:t>score and not much better than FORWARD selection model.</w:t>
      </w:r>
    </w:p>
    <w:p w14:paraId="3A1A74EB" w14:textId="77777777" w:rsidR="00202023" w:rsidRDefault="00202023" w:rsidP="00BC6150"/>
    <w:p w14:paraId="44B2E84D" w14:textId="0A86CEFD" w:rsidR="00B62039" w:rsidRDefault="005B1870" w:rsidP="00BC6150">
      <w:r>
        <w:t xml:space="preserve">Out of </w:t>
      </w:r>
      <w:r w:rsidR="00B56BF3">
        <w:t>curiosity</w:t>
      </w:r>
      <w:r>
        <w:t xml:space="preserve">, </w:t>
      </w:r>
      <w:r w:rsidR="00604993">
        <w:t xml:space="preserve">and </w:t>
      </w:r>
      <w:r>
        <w:t xml:space="preserve">observing the </w:t>
      </w:r>
      <w:r w:rsidR="00604993">
        <w:t>low linear relationship scoring</w:t>
      </w:r>
      <w:r w:rsidR="00B56BF3">
        <w:t xml:space="preserve">, the </w:t>
      </w:r>
      <w:r w:rsidR="00202023">
        <w:t xml:space="preserve">Model 4 – </w:t>
      </w:r>
      <w:r w:rsidR="00A65D1B">
        <w:t xml:space="preserve">HUMAN INFERENCE &amp; SELECTION </w:t>
      </w:r>
      <w:r w:rsidR="00202023">
        <w:t xml:space="preserve">Dream Data </w:t>
      </w:r>
      <w:r w:rsidR="00B56BF3">
        <w:t>was added at the end to see if a human could pick better variables that could predict the Sales Price.  While the human</w:t>
      </w:r>
      <w:r w:rsidR="00604993">
        <w:t xml:space="preserve"> approach did not do better, it proved to be</w:t>
      </w:r>
      <w:r w:rsidR="00B56BF3">
        <w:t xml:space="preserve"> just as good as </w:t>
      </w:r>
      <w:r w:rsidR="00202023">
        <w:t xml:space="preserve">Model 3 – </w:t>
      </w:r>
      <w:r w:rsidR="00A65D1B">
        <w:t>STEPWISE</w:t>
      </w:r>
      <w:r w:rsidR="00202023">
        <w:t xml:space="preserve"> Dream Data.  This demonstrates the point that the model and</w:t>
      </w:r>
      <w:r w:rsidR="00B56BF3">
        <w:t xml:space="preserve"> the tests need to make sense</w:t>
      </w:r>
      <w:r w:rsidR="00604993">
        <w:t xml:space="preserve">; </w:t>
      </w:r>
      <w:r w:rsidR="00DF6D27">
        <w:t xml:space="preserve">and </w:t>
      </w:r>
      <w:r w:rsidR="00604993">
        <w:t>that</w:t>
      </w:r>
      <w:r w:rsidR="00D60E51">
        <w:t xml:space="preserve"> human intuition i</w:t>
      </w:r>
      <w:r w:rsidR="00DF6D27">
        <w:t>s</w:t>
      </w:r>
      <w:r w:rsidR="00B56BF3">
        <w:t xml:space="preserve"> useful. </w:t>
      </w:r>
    </w:p>
    <w:p w14:paraId="42F23614" w14:textId="77777777" w:rsidR="00202023" w:rsidRDefault="00202023" w:rsidP="00BC6150"/>
    <w:p w14:paraId="56E9A60C" w14:textId="0D8DF034" w:rsidR="00DF7773" w:rsidRDefault="00202023" w:rsidP="00B62039">
      <w:r>
        <w:t>Is th</w:t>
      </w:r>
      <w:r w:rsidR="00B56BF3">
        <w:t xml:space="preserve">ere such a thing as data fatigue?  </w:t>
      </w:r>
      <w:r w:rsidR="00604993">
        <w:t>This analysis seems to be at the saturation point.</w:t>
      </w:r>
    </w:p>
    <w:p w14:paraId="11DCD5ED" w14:textId="77777777" w:rsidR="00DF7773" w:rsidRDefault="00DF7773" w:rsidP="00DF7773"/>
    <w:p w14:paraId="6007B305" w14:textId="77777777" w:rsidR="00DF7773" w:rsidRDefault="00DF7773" w:rsidP="00DF7773"/>
    <w:p w14:paraId="226BC36D" w14:textId="77777777" w:rsidR="00DF7773" w:rsidRPr="00DF7773" w:rsidRDefault="00DF7773" w:rsidP="00DF7773"/>
    <w:p w14:paraId="5986C4F5" w14:textId="5E73FFD1" w:rsidR="009416D5" w:rsidRPr="004649DB" w:rsidRDefault="009416D5" w:rsidP="009416D5"/>
    <w:p w14:paraId="0F42805B" w14:textId="77777777" w:rsidR="00903E81" w:rsidRDefault="00903E81" w:rsidP="00903E81"/>
    <w:p w14:paraId="72EA77E2" w14:textId="721E6107" w:rsidR="00604993" w:rsidRDefault="00604993">
      <w:r>
        <w:br w:type="page"/>
      </w:r>
    </w:p>
    <w:p w14:paraId="48D2BF5E" w14:textId="79A5EC0B" w:rsidR="00351D59" w:rsidRDefault="00F70FB7" w:rsidP="00604993">
      <w:pPr>
        <w:pStyle w:val="Heading1"/>
      </w:pPr>
      <w:r>
        <w:lastRenderedPageBreak/>
        <w:t>Appendix</w:t>
      </w:r>
      <w:r w:rsidR="00604993">
        <w:t xml:space="preserve"> 1</w:t>
      </w:r>
    </w:p>
    <w:p w14:paraId="5952500F" w14:textId="7EB29886" w:rsidR="00202159" w:rsidRDefault="00A549EF" w:rsidP="00202159">
      <w:pPr>
        <w:pStyle w:val="Heading2"/>
      </w:pPr>
      <w:r>
        <w:t>Data Mine</w:t>
      </w:r>
      <w:r w:rsidR="00604993">
        <w:t xml:space="preserve"> Model</w:t>
      </w:r>
    </w:p>
    <w:p w14:paraId="42FDE466" w14:textId="048BD7C1" w:rsidR="00202159" w:rsidRDefault="004C5323" w:rsidP="004C5323">
      <w:pPr>
        <w:rPr>
          <w:rFonts w:cs="Times New Roman"/>
        </w:rPr>
      </w:pPr>
      <w:r w:rsidRPr="00AA2403">
        <w:t xml:space="preserve">Beyond the straight model fitting, a </w:t>
      </w:r>
      <w:r w:rsidR="00202159" w:rsidRPr="00AA2403">
        <w:rPr>
          <w:rFonts w:cs="Times New Roman"/>
        </w:rPr>
        <w:t>data mining</w:t>
      </w:r>
      <w:r w:rsidR="00902D2C">
        <w:rPr>
          <w:rFonts w:cs="Times New Roman"/>
        </w:rPr>
        <w:t xml:space="preserve"> and manual/intuition</w:t>
      </w:r>
      <w:r w:rsidR="00D904ED">
        <w:rPr>
          <w:rFonts w:cs="Times New Roman"/>
        </w:rPr>
        <w:t xml:space="preserve"> approach i</w:t>
      </w:r>
      <w:r w:rsidR="00202159" w:rsidRPr="00AA2403">
        <w:rPr>
          <w:rFonts w:cs="Times New Roman"/>
        </w:rPr>
        <w:t>s used to</w:t>
      </w:r>
      <w:r w:rsidRPr="00AA2403">
        <w:rPr>
          <w:rFonts w:cs="Times New Roman"/>
        </w:rPr>
        <w:t xml:space="preserve"> determine if fewer attributes of a house sold would provide greater insight into the predicted sales price.  To</w:t>
      </w:r>
      <w:r w:rsidR="00202159" w:rsidRPr="00AA2403">
        <w:rPr>
          <w:rFonts w:cs="Times New Roman"/>
        </w:rPr>
        <w:t xml:space="preserve"> control</w:t>
      </w:r>
      <w:r w:rsidRPr="00AA2403">
        <w:rPr>
          <w:rFonts w:cs="Times New Roman"/>
        </w:rPr>
        <w:t xml:space="preserve"> the complexity, the v</w:t>
      </w:r>
      <w:r w:rsidR="00D904ED">
        <w:rPr>
          <w:rFonts w:cs="Times New Roman"/>
        </w:rPr>
        <w:t>ariables a</w:t>
      </w:r>
      <w:r w:rsidR="00202159" w:rsidRPr="00AA2403">
        <w:rPr>
          <w:rFonts w:cs="Times New Roman"/>
        </w:rPr>
        <w:t xml:space="preserve">re grouped into 8 groups as follows:  </w:t>
      </w:r>
    </w:p>
    <w:p w14:paraId="03E0B772" w14:textId="77777777" w:rsidR="00D904ED" w:rsidRPr="00AA2403" w:rsidRDefault="00D904ED" w:rsidP="004C5323"/>
    <w:p w14:paraId="212FFFD0" w14:textId="77777777" w:rsidR="00202159" w:rsidRPr="00AA2403" w:rsidRDefault="00202159" w:rsidP="00202159">
      <w:pPr>
        <w:pStyle w:val="ListParagraph"/>
        <w:numPr>
          <w:ilvl w:val="0"/>
          <w:numId w:val="2"/>
        </w:numPr>
        <w:ind w:right="-630"/>
        <w:jc w:val="both"/>
        <w:rPr>
          <w:rFonts w:cs="Times New Roman"/>
        </w:rPr>
      </w:pPr>
      <w:r w:rsidRPr="00AA2403">
        <w:rPr>
          <w:rFonts w:cs="Times New Roman"/>
        </w:rPr>
        <w:t xml:space="preserve">Lot </w:t>
      </w:r>
    </w:p>
    <w:p w14:paraId="49759179" w14:textId="77777777" w:rsidR="00202159" w:rsidRPr="00AA2403" w:rsidRDefault="00202159" w:rsidP="00202159">
      <w:pPr>
        <w:pStyle w:val="ListParagraph"/>
        <w:numPr>
          <w:ilvl w:val="0"/>
          <w:numId w:val="2"/>
        </w:numPr>
        <w:ind w:right="-630"/>
        <w:jc w:val="both"/>
        <w:rPr>
          <w:rFonts w:cs="Times New Roman"/>
        </w:rPr>
      </w:pPr>
      <w:r w:rsidRPr="00AA2403">
        <w:rPr>
          <w:rFonts w:cs="Times New Roman"/>
        </w:rPr>
        <w:t>Quality</w:t>
      </w:r>
    </w:p>
    <w:p w14:paraId="3E5AB0AA" w14:textId="77777777" w:rsidR="00202159" w:rsidRPr="00AA2403" w:rsidRDefault="00202159" w:rsidP="00202159">
      <w:pPr>
        <w:pStyle w:val="ListParagraph"/>
        <w:numPr>
          <w:ilvl w:val="0"/>
          <w:numId w:val="2"/>
        </w:numPr>
        <w:ind w:right="-630"/>
        <w:jc w:val="both"/>
        <w:rPr>
          <w:rFonts w:cs="Times New Roman"/>
        </w:rPr>
      </w:pPr>
      <w:r w:rsidRPr="00AA2403">
        <w:rPr>
          <w:rFonts w:cs="Times New Roman"/>
        </w:rPr>
        <w:t>Basement</w:t>
      </w:r>
    </w:p>
    <w:p w14:paraId="38383E34" w14:textId="77777777" w:rsidR="00202159" w:rsidRPr="00AA2403" w:rsidRDefault="00202159" w:rsidP="00202159">
      <w:pPr>
        <w:pStyle w:val="ListParagraph"/>
        <w:numPr>
          <w:ilvl w:val="0"/>
          <w:numId w:val="2"/>
        </w:numPr>
        <w:ind w:right="-630"/>
        <w:jc w:val="both"/>
        <w:rPr>
          <w:rFonts w:cs="Times New Roman"/>
        </w:rPr>
      </w:pPr>
      <w:r w:rsidRPr="00AA2403">
        <w:rPr>
          <w:rFonts w:cs="Times New Roman"/>
        </w:rPr>
        <w:t>House</w:t>
      </w:r>
    </w:p>
    <w:p w14:paraId="60B71F90" w14:textId="77777777" w:rsidR="00202159" w:rsidRPr="00AA2403" w:rsidRDefault="00202159" w:rsidP="00202159">
      <w:pPr>
        <w:pStyle w:val="ListParagraph"/>
        <w:numPr>
          <w:ilvl w:val="0"/>
          <w:numId w:val="2"/>
        </w:numPr>
        <w:ind w:right="-630"/>
        <w:jc w:val="both"/>
        <w:rPr>
          <w:rFonts w:cs="Times New Roman"/>
        </w:rPr>
      </w:pPr>
      <w:r w:rsidRPr="00AA2403">
        <w:rPr>
          <w:rFonts w:cs="Times New Roman"/>
        </w:rPr>
        <w:t>Garage</w:t>
      </w:r>
    </w:p>
    <w:p w14:paraId="6C42CCDF" w14:textId="77777777" w:rsidR="00202159" w:rsidRPr="00AA2403" w:rsidRDefault="00202159" w:rsidP="00202159">
      <w:pPr>
        <w:pStyle w:val="ListParagraph"/>
        <w:numPr>
          <w:ilvl w:val="0"/>
          <w:numId w:val="2"/>
        </w:numPr>
        <w:ind w:right="-630"/>
        <w:jc w:val="both"/>
        <w:rPr>
          <w:rFonts w:cs="Times New Roman"/>
        </w:rPr>
      </w:pPr>
      <w:r w:rsidRPr="00AA2403">
        <w:rPr>
          <w:rFonts w:cs="Times New Roman"/>
        </w:rPr>
        <w:t>Deck &amp; Porch</w:t>
      </w:r>
    </w:p>
    <w:p w14:paraId="59BA86FD" w14:textId="5496CE71" w:rsidR="00202159" w:rsidRPr="00AA2403" w:rsidRDefault="00202159" w:rsidP="00202159">
      <w:pPr>
        <w:pStyle w:val="ListParagraph"/>
        <w:numPr>
          <w:ilvl w:val="0"/>
          <w:numId w:val="2"/>
        </w:numPr>
        <w:ind w:right="-630"/>
        <w:jc w:val="both"/>
        <w:rPr>
          <w:rFonts w:cs="Times New Roman"/>
        </w:rPr>
      </w:pPr>
      <w:r w:rsidRPr="00AA2403">
        <w:rPr>
          <w:rFonts w:cs="Times New Roman"/>
        </w:rPr>
        <w:t>Pool &amp; Misc</w:t>
      </w:r>
      <w:r w:rsidR="0030343A">
        <w:rPr>
          <w:rFonts w:cs="Times New Roman"/>
        </w:rPr>
        <w:t>ellaneous</w:t>
      </w:r>
    </w:p>
    <w:p w14:paraId="63D97B0A" w14:textId="77777777" w:rsidR="00202159" w:rsidRPr="00AA2403" w:rsidRDefault="00202159" w:rsidP="00202159">
      <w:pPr>
        <w:pStyle w:val="ListParagraph"/>
        <w:numPr>
          <w:ilvl w:val="0"/>
          <w:numId w:val="2"/>
        </w:numPr>
        <w:ind w:right="-630"/>
        <w:jc w:val="both"/>
        <w:rPr>
          <w:rFonts w:cs="Times New Roman"/>
        </w:rPr>
      </w:pPr>
      <w:r w:rsidRPr="00AA2403">
        <w:rPr>
          <w:rFonts w:cs="Times New Roman"/>
        </w:rPr>
        <w:t>Year Sold</w:t>
      </w:r>
    </w:p>
    <w:p w14:paraId="65014E40" w14:textId="77777777" w:rsidR="004C5323" w:rsidRPr="00AA2403" w:rsidRDefault="004C5323" w:rsidP="00202159">
      <w:pPr>
        <w:ind w:right="-630"/>
        <w:jc w:val="both"/>
        <w:rPr>
          <w:rFonts w:cs="Times New Roman"/>
        </w:rPr>
      </w:pPr>
    </w:p>
    <w:p w14:paraId="29521463" w14:textId="346AE97A" w:rsidR="00202159" w:rsidRPr="00AA2403" w:rsidRDefault="00202159" w:rsidP="00202159">
      <w:pPr>
        <w:ind w:right="-630"/>
        <w:jc w:val="both"/>
        <w:rPr>
          <w:rFonts w:cs="Times New Roman"/>
        </w:rPr>
      </w:pPr>
      <w:r w:rsidRPr="00AA2403">
        <w:rPr>
          <w:rFonts w:cs="Times New Roman"/>
        </w:rPr>
        <w:t>The sta</w:t>
      </w:r>
      <w:r w:rsidR="004C5323" w:rsidRPr="00AA2403">
        <w:rPr>
          <w:rFonts w:cs="Times New Roman"/>
        </w:rPr>
        <w:t>tistically most significant variable</w:t>
      </w:r>
      <w:r w:rsidRPr="00AA2403">
        <w:rPr>
          <w:rFonts w:cs="Times New Roman"/>
        </w:rPr>
        <w:t xml:space="preserve"> from each group, based on Type I and III sum of </w:t>
      </w:r>
      <w:r w:rsidR="00EA35D0" w:rsidRPr="00AA2403">
        <w:rPr>
          <w:rFonts w:cs="Times New Roman"/>
        </w:rPr>
        <w:t>sq</w:t>
      </w:r>
      <w:r w:rsidR="00D904ED">
        <w:rPr>
          <w:rFonts w:cs="Times New Roman"/>
        </w:rPr>
        <w:t>uares, i</w:t>
      </w:r>
      <w:r w:rsidR="004C5323" w:rsidRPr="00AA2403">
        <w:rPr>
          <w:rFonts w:cs="Times New Roman"/>
        </w:rPr>
        <w:t>s used in the Data</w:t>
      </w:r>
      <w:r w:rsidR="00200D89" w:rsidRPr="00AA2403">
        <w:rPr>
          <w:rFonts w:cs="Times New Roman"/>
        </w:rPr>
        <w:t xml:space="preserve"> Mine</w:t>
      </w:r>
      <w:r w:rsidR="00902D2C">
        <w:rPr>
          <w:rFonts w:cs="Times New Roman"/>
        </w:rPr>
        <w:t>d</w:t>
      </w:r>
      <w:r w:rsidR="00200D89" w:rsidRPr="00AA2403">
        <w:rPr>
          <w:rFonts w:cs="Times New Roman"/>
        </w:rPr>
        <w:t xml:space="preserve"> d</w:t>
      </w:r>
      <w:r w:rsidR="00D904ED">
        <w:rPr>
          <w:rFonts w:cs="Times New Roman"/>
        </w:rPr>
        <w:t>ataset, which includes</w:t>
      </w:r>
      <w:r w:rsidR="00EA35D0" w:rsidRPr="00AA2403">
        <w:rPr>
          <w:rFonts w:cs="Times New Roman"/>
        </w:rPr>
        <w:t>:</w:t>
      </w:r>
    </w:p>
    <w:p w14:paraId="55C91A6A" w14:textId="17A6DD46" w:rsidR="007E5661" w:rsidRDefault="007E5661" w:rsidP="00EA35D0">
      <w:pPr>
        <w:pStyle w:val="ListParagraph"/>
        <w:numPr>
          <w:ilvl w:val="0"/>
          <w:numId w:val="3"/>
        </w:numPr>
        <w:ind w:right="-630"/>
        <w:jc w:val="both"/>
        <w:rPr>
          <w:rFonts w:cs="Times New Roman"/>
        </w:rPr>
      </w:pPr>
      <w:proofErr w:type="spellStart"/>
      <w:r>
        <w:rPr>
          <w:rFonts w:cs="Times New Roman"/>
        </w:rPr>
        <w:t>LotArea</w:t>
      </w:r>
      <w:proofErr w:type="spellEnd"/>
      <w:r>
        <w:rPr>
          <w:rFonts w:cs="Times New Roman"/>
        </w:rPr>
        <w:t xml:space="preserve"> </w:t>
      </w:r>
      <w:r>
        <w:rPr>
          <w:rFonts w:cs="Times New Roman"/>
        </w:rPr>
        <w:tab/>
      </w:r>
      <w:r>
        <w:rPr>
          <w:rFonts w:cs="Times New Roman"/>
        </w:rPr>
        <w:tab/>
      </w:r>
      <w:r>
        <w:t xml:space="preserve">[ pvalue &lt;.0001, VIF </w:t>
      </w:r>
      <w:proofErr w:type="gramStart"/>
      <w:r>
        <w:t>1.1 ]</w:t>
      </w:r>
      <w:proofErr w:type="gramEnd"/>
    </w:p>
    <w:p w14:paraId="4CE4E711" w14:textId="3EEB5C5C" w:rsidR="00202159" w:rsidRPr="00AA2403" w:rsidRDefault="00202159" w:rsidP="00EA35D0">
      <w:pPr>
        <w:pStyle w:val="ListParagraph"/>
        <w:numPr>
          <w:ilvl w:val="0"/>
          <w:numId w:val="3"/>
        </w:numPr>
        <w:ind w:right="-630"/>
        <w:jc w:val="both"/>
        <w:rPr>
          <w:rFonts w:cs="Times New Roman"/>
        </w:rPr>
      </w:pPr>
      <w:proofErr w:type="spellStart"/>
      <w:proofErr w:type="gramStart"/>
      <w:r w:rsidRPr="00AA2403">
        <w:rPr>
          <w:rFonts w:cs="Times New Roman"/>
        </w:rPr>
        <w:t>OverallQual</w:t>
      </w:r>
      <w:proofErr w:type="spellEnd"/>
      <w:r w:rsidRPr="00AA2403">
        <w:rPr>
          <w:rFonts w:cs="Times New Roman"/>
        </w:rPr>
        <w:t xml:space="preserve"> </w:t>
      </w:r>
      <w:r w:rsidR="00301D74">
        <w:rPr>
          <w:rFonts w:cs="Times New Roman"/>
        </w:rPr>
        <w:t xml:space="preserve"> </w:t>
      </w:r>
      <w:r w:rsidR="007E5661">
        <w:rPr>
          <w:rFonts w:cs="Times New Roman"/>
        </w:rPr>
        <w:tab/>
      </w:r>
      <w:proofErr w:type="gramEnd"/>
      <w:r w:rsidR="007E5661">
        <w:rPr>
          <w:rFonts w:cs="Times New Roman"/>
        </w:rPr>
        <w:tab/>
      </w:r>
      <w:r w:rsidR="007E5661">
        <w:t>[ pvalue &lt;</w:t>
      </w:r>
      <w:r w:rsidR="00263DA8">
        <w:t xml:space="preserve"> </w:t>
      </w:r>
      <w:r w:rsidR="007E5661">
        <w:t>.0001 , VIF1.74 ]</w:t>
      </w:r>
    </w:p>
    <w:p w14:paraId="04814D7F" w14:textId="5D9C4A2E" w:rsidR="00202159" w:rsidRPr="00AA2403" w:rsidRDefault="00202159" w:rsidP="00EA35D0">
      <w:pPr>
        <w:pStyle w:val="ListParagraph"/>
        <w:numPr>
          <w:ilvl w:val="0"/>
          <w:numId w:val="3"/>
        </w:numPr>
        <w:ind w:right="-630"/>
        <w:jc w:val="both"/>
        <w:rPr>
          <w:rFonts w:cs="Times New Roman"/>
        </w:rPr>
      </w:pPr>
      <w:proofErr w:type="spellStart"/>
      <w:r w:rsidRPr="00AA2403">
        <w:rPr>
          <w:rFonts w:cs="Times New Roman"/>
        </w:rPr>
        <w:t>BsmtUnfSF</w:t>
      </w:r>
      <w:proofErr w:type="spellEnd"/>
      <w:r w:rsidR="007E5661">
        <w:rPr>
          <w:rFonts w:cs="Times New Roman"/>
        </w:rPr>
        <w:tab/>
      </w:r>
      <w:r w:rsidR="007E5661">
        <w:rPr>
          <w:rFonts w:cs="Times New Roman"/>
        </w:rPr>
        <w:tab/>
        <w:t>[</w:t>
      </w:r>
      <w:r w:rsidRPr="00AA2403">
        <w:rPr>
          <w:rFonts w:cs="Times New Roman"/>
        </w:rPr>
        <w:t xml:space="preserve"> </w:t>
      </w:r>
      <w:r w:rsidR="007E5661">
        <w:t>pvalue &lt;</w:t>
      </w:r>
      <w:r w:rsidR="00263DA8">
        <w:t xml:space="preserve"> </w:t>
      </w:r>
      <w:r w:rsidR="0030343A">
        <w:t>.0001</w:t>
      </w:r>
      <w:r w:rsidR="007E5661">
        <w:t xml:space="preserve">, VIF </w:t>
      </w:r>
      <w:proofErr w:type="gramStart"/>
      <w:r w:rsidR="007E5661">
        <w:t>3.8 ]</w:t>
      </w:r>
      <w:proofErr w:type="gramEnd"/>
    </w:p>
    <w:p w14:paraId="6F86BE33" w14:textId="3CF5819A" w:rsidR="00202159" w:rsidRPr="00AA2403" w:rsidRDefault="00202159" w:rsidP="00EA35D0">
      <w:pPr>
        <w:pStyle w:val="ListParagraph"/>
        <w:numPr>
          <w:ilvl w:val="0"/>
          <w:numId w:val="3"/>
        </w:numPr>
        <w:ind w:right="-630"/>
        <w:jc w:val="both"/>
        <w:rPr>
          <w:rFonts w:cs="Times New Roman"/>
        </w:rPr>
      </w:pPr>
      <w:proofErr w:type="spellStart"/>
      <w:r w:rsidRPr="00AA2403">
        <w:rPr>
          <w:rFonts w:cs="Times New Roman"/>
        </w:rPr>
        <w:t>TotalBsmtSF</w:t>
      </w:r>
      <w:proofErr w:type="spellEnd"/>
      <w:r w:rsidRPr="00AA2403">
        <w:rPr>
          <w:rFonts w:cs="Times New Roman"/>
        </w:rPr>
        <w:t xml:space="preserve"> </w:t>
      </w:r>
      <w:r w:rsidR="007E5661">
        <w:rPr>
          <w:rFonts w:cs="Times New Roman"/>
        </w:rPr>
        <w:tab/>
      </w:r>
      <w:r w:rsidR="007E5661">
        <w:rPr>
          <w:rFonts w:cs="Times New Roman"/>
        </w:rPr>
        <w:tab/>
      </w:r>
      <w:r w:rsidR="007E5661">
        <w:t>[ pvalue &lt;</w:t>
      </w:r>
      <w:r w:rsidR="0030343A">
        <w:t xml:space="preserve"> .0001</w:t>
      </w:r>
      <w:r w:rsidR="007E5661">
        <w:t xml:space="preserve">, VIF </w:t>
      </w:r>
      <w:proofErr w:type="gramStart"/>
      <w:r w:rsidR="007E5661">
        <w:t>4.6 ]</w:t>
      </w:r>
      <w:proofErr w:type="gramEnd"/>
    </w:p>
    <w:p w14:paraId="1F3BAC28" w14:textId="259992E5" w:rsidR="00202159" w:rsidRPr="007E5661" w:rsidRDefault="00202159" w:rsidP="00EA35D0">
      <w:pPr>
        <w:pStyle w:val="ListParagraph"/>
        <w:numPr>
          <w:ilvl w:val="0"/>
          <w:numId w:val="3"/>
        </w:numPr>
        <w:ind w:right="-630"/>
        <w:jc w:val="both"/>
        <w:rPr>
          <w:rFonts w:cs="Times New Roman"/>
        </w:rPr>
      </w:pPr>
      <w:proofErr w:type="spellStart"/>
      <w:r w:rsidRPr="00AA2403">
        <w:rPr>
          <w:rFonts w:cs="Times New Roman"/>
        </w:rPr>
        <w:t>BsmtFullBath</w:t>
      </w:r>
      <w:proofErr w:type="spellEnd"/>
      <w:r w:rsidRPr="00AA2403">
        <w:rPr>
          <w:rFonts w:cs="Times New Roman"/>
        </w:rPr>
        <w:t xml:space="preserve"> </w:t>
      </w:r>
      <w:r w:rsidR="007E5661">
        <w:rPr>
          <w:rFonts w:cs="Times New Roman"/>
        </w:rPr>
        <w:tab/>
      </w:r>
      <w:r w:rsidR="007E5661">
        <w:rPr>
          <w:rFonts w:cs="Times New Roman"/>
        </w:rPr>
        <w:tab/>
      </w:r>
      <w:r w:rsidR="007E5661">
        <w:t>[ pvalue &lt;</w:t>
      </w:r>
      <w:r w:rsidR="0030343A">
        <w:t xml:space="preserve"> .0001</w:t>
      </w:r>
      <w:r w:rsidR="007E5661">
        <w:t>, VIF1.</w:t>
      </w:r>
      <w:proofErr w:type="gramStart"/>
      <w:r w:rsidR="007E5661">
        <w:t>65 ]</w:t>
      </w:r>
      <w:proofErr w:type="gramEnd"/>
    </w:p>
    <w:p w14:paraId="2F328E05" w14:textId="0A83C3F9" w:rsidR="007E5661" w:rsidRPr="007E5661" w:rsidRDefault="007E5661" w:rsidP="00EA35D0">
      <w:pPr>
        <w:pStyle w:val="ListParagraph"/>
        <w:numPr>
          <w:ilvl w:val="0"/>
          <w:numId w:val="3"/>
        </w:numPr>
        <w:ind w:right="-630"/>
        <w:jc w:val="both"/>
        <w:rPr>
          <w:rFonts w:cs="Times New Roman"/>
        </w:rPr>
      </w:pPr>
      <w:proofErr w:type="spellStart"/>
      <w:r>
        <w:t>FullBath</w:t>
      </w:r>
      <w:proofErr w:type="spellEnd"/>
      <w:r>
        <w:tab/>
      </w:r>
      <w:r>
        <w:tab/>
        <w:t xml:space="preserve">[ pvalue .02   VIF </w:t>
      </w:r>
      <w:proofErr w:type="gramStart"/>
      <w:r>
        <w:t>1.78 ]</w:t>
      </w:r>
      <w:proofErr w:type="gramEnd"/>
    </w:p>
    <w:p w14:paraId="7C01E21F" w14:textId="4E6C3709" w:rsidR="007E5661" w:rsidRPr="00AA2403" w:rsidRDefault="0030343A" w:rsidP="00EA35D0">
      <w:pPr>
        <w:pStyle w:val="ListParagraph"/>
        <w:numPr>
          <w:ilvl w:val="0"/>
          <w:numId w:val="3"/>
        </w:numPr>
        <w:ind w:right="-630"/>
        <w:jc w:val="both"/>
        <w:rPr>
          <w:rFonts w:cs="Times New Roman"/>
        </w:rPr>
      </w:pPr>
      <w:proofErr w:type="spellStart"/>
      <w:r>
        <w:t>KitchenAbvGrd</w:t>
      </w:r>
      <w:proofErr w:type="spellEnd"/>
      <w:r>
        <w:tab/>
        <w:t>[ pvalue .006</w:t>
      </w:r>
      <w:r w:rsidR="007E5661">
        <w:t xml:space="preserve">, VIF </w:t>
      </w:r>
      <w:proofErr w:type="gramStart"/>
      <w:r w:rsidR="007E5661">
        <w:t>1.2 ]</w:t>
      </w:r>
      <w:proofErr w:type="gramEnd"/>
    </w:p>
    <w:p w14:paraId="3D388E2B" w14:textId="2546440D" w:rsidR="007E5661" w:rsidRPr="007E5661" w:rsidRDefault="00202159" w:rsidP="007E5661">
      <w:pPr>
        <w:pStyle w:val="ListParagraph"/>
        <w:numPr>
          <w:ilvl w:val="0"/>
          <w:numId w:val="3"/>
        </w:numPr>
        <w:ind w:right="-630"/>
        <w:jc w:val="both"/>
        <w:rPr>
          <w:rFonts w:cs="Times New Roman"/>
        </w:rPr>
      </w:pPr>
      <w:proofErr w:type="spellStart"/>
      <w:r w:rsidRPr="00AA2403">
        <w:rPr>
          <w:rFonts w:cs="Times New Roman"/>
        </w:rPr>
        <w:t>GarageArea</w:t>
      </w:r>
      <w:proofErr w:type="spellEnd"/>
      <w:r w:rsidRPr="00AA2403">
        <w:rPr>
          <w:rFonts w:cs="Times New Roman"/>
        </w:rPr>
        <w:t xml:space="preserve"> </w:t>
      </w:r>
      <w:r w:rsidR="007E5661">
        <w:rPr>
          <w:rFonts w:cs="Times New Roman"/>
        </w:rPr>
        <w:tab/>
      </w:r>
      <w:r w:rsidR="007E5661">
        <w:rPr>
          <w:rFonts w:cs="Times New Roman"/>
        </w:rPr>
        <w:tab/>
      </w:r>
      <w:r w:rsidR="007E5661">
        <w:t xml:space="preserve">[ pvalue &lt;.0001, VIF </w:t>
      </w:r>
      <w:proofErr w:type="gramStart"/>
      <w:r w:rsidR="007E5661">
        <w:t>3.5 ]</w:t>
      </w:r>
      <w:proofErr w:type="gramEnd"/>
    </w:p>
    <w:p w14:paraId="207E445D" w14:textId="7B40A5E6" w:rsidR="00202159" w:rsidRPr="00262652" w:rsidRDefault="00202159" w:rsidP="00EA35D0">
      <w:pPr>
        <w:pStyle w:val="ListParagraph"/>
        <w:numPr>
          <w:ilvl w:val="0"/>
          <w:numId w:val="3"/>
        </w:numPr>
        <w:ind w:right="-630"/>
        <w:jc w:val="both"/>
        <w:rPr>
          <w:rFonts w:cs="Times New Roman"/>
        </w:rPr>
      </w:pPr>
      <w:proofErr w:type="spellStart"/>
      <w:r w:rsidRPr="00AA2403">
        <w:rPr>
          <w:rFonts w:cs="Times New Roman"/>
        </w:rPr>
        <w:t>WoodDeckSF</w:t>
      </w:r>
      <w:proofErr w:type="spellEnd"/>
      <w:r w:rsidR="00262652">
        <w:rPr>
          <w:rFonts w:cs="Times New Roman"/>
        </w:rPr>
        <w:tab/>
      </w:r>
      <w:r w:rsidR="00262652">
        <w:rPr>
          <w:rFonts w:cs="Times New Roman"/>
        </w:rPr>
        <w:tab/>
      </w:r>
      <w:r w:rsidR="00262652">
        <w:t xml:space="preserve">[ pvalue &lt;.0001, VIF </w:t>
      </w:r>
      <w:proofErr w:type="gramStart"/>
      <w:r w:rsidR="00262652">
        <w:t>1.0 ]</w:t>
      </w:r>
      <w:proofErr w:type="gramEnd"/>
    </w:p>
    <w:p w14:paraId="0CBE4A9A" w14:textId="7342612C" w:rsidR="00262652" w:rsidRPr="00262652" w:rsidRDefault="00262652" w:rsidP="00EA35D0">
      <w:pPr>
        <w:pStyle w:val="ListParagraph"/>
        <w:numPr>
          <w:ilvl w:val="0"/>
          <w:numId w:val="3"/>
        </w:numPr>
        <w:ind w:right="-630"/>
        <w:jc w:val="both"/>
        <w:rPr>
          <w:rFonts w:cs="Times New Roman"/>
        </w:rPr>
      </w:pPr>
      <w:proofErr w:type="spellStart"/>
      <w:r w:rsidRPr="00B36AED">
        <w:t>OpenPorchSF</w:t>
      </w:r>
      <w:proofErr w:type="spellEnd"/>
      <w:r>
        <w:tab/>
      </w:r>
      <w:r>
        <w:tab/>
        <w:t>[ pvalue &lt;</w:t>
      </w:r>
      <w:r w:rsidR="0030343A">
        <w:t xml:space="preserve"> .0001</w:t>
      </w:r>
      <w:r>
        <w:t xml:space="preserve">, VIF </w:t>
      </w:r>
      <w:proofErr w:type="gramStart"/>
      <w:r>
        <w:t>1.0 ]</w:t>
      </w:r>
      <w:proofErr w:type="gramEnd"/>
    </w:p>
    <w:p w14:paraId="49FCD46E" w14:textId="1A9D9A51" w:rsidR="00262652" w:rsidRPr="00262652" w:rsidRDefault="00262652" w:rsidP="00EA35D0">
      <w:pPr>
        <w:pStyle w:val="ListParagraph"/>
        <w:numPr>
          <w:ilvl w:val="0"/>
          <w:numId w:val="3"/>
        </w:numPr>
        <w:ind w:right="-630"/>
        <w:jc w:val="both"/>
        <w:rPr>
          <w:rFonts w:cs="Times New Roman"/>
        </w:rPr>
      </w:pPr>
      <w:r w:rsidRPr="00B36AED">
        <w:t>X3SsnPorch</w:t>
      </w:r>
      <w:r>
        <w:tab/>
        <w:t xml:space="preserve"> </w:t>
      </w:r>
      <w:r>
        <w:tab/>
        <w:t xml:space="preserve">[ pvalue .004, VIF </w:t>
      </w:r>
      <w:proofErr w:type="gramStart"/>
      <w:r>
        <w:t>1.0 ]</w:t>
      </w:r>
      <w:proofErr w:type="gramEnd"/>
      <w:r w:rsidRPr="00B36AED">
        <w:t xml:space="preserve"> </w:t>
      </w:r>
    </w:p>
    <w:p w14:paraId="4C350232" w14:textId="44B93F6A" w:rsidR="00262652" w:rsidRPr="00262652" w:rsidRDefault="00262652" w:rsidP="00EA35D0">
      <w:pPr>
        <w:pStyle w:val="ListParagraph"/>
        <w:numPr>
          <w:ilvl w:val="0"/>
          <w:numId w:val="3"/>
        </w:numPr>
        <w:ind w:right="-630"/>
        <w:jc w:val="both"/>
        <w:rPr>
          <w:rFonts w:cs="Times New Roman"/>
        </w:rPr>
      </w:pPr>
      <w:proofErr w:type="spellStart"/>
      <w:r w:rsidRPr="00B36AED">
        <w:t>ScreenPorch</w:t>
      </w:r>
      <w:proofErr w:type="spellEnd"/>
      <w:r>
        <w:t xml:space="preserve">   </w:t>
      </w:r>
      <w:r>
        <w:tab/>
      </w:r>
      <w:r>
        <w:tab/>
        <w:t xml:space="preserve">[ </w:t>
      </w:r>
      <w:r w:rsidR="0030343A">
        <w:t>pvalue .005</w:t>
      </w:r>
      <w:r>
        <w:t>, VIF 1.0]</w:t>
      </w:r>
    </w:p>
    <w:p w14:paraId="1CE3154D" w14:textId="113AC89E" w:rsidR="00262652" w:rsidRDefault="00262652" w:rsidP="00262652">
      <w:pPr>
        <w:pStyle w:val="ListParagraph"/>
        <w:numPr>
          <w:ilvl w:val="0"/>
          <w:numId w:val="3"/>
        </w:numPr>
      </w:pPr>
      <w:proofErr w:type="spellStart"/>
      <w:proofErr w:type="gramStart"/>
      <w:r>
        <w:t>PoolArea</w:t>
      </w:r>
      <w:proofErr w:type="spellEnd"/>
      <w:r>
        <w:t xml:space="preserve">  </w:t>
      </w:r>
      <w:r>
        <w:tab/>
      </w:r>
      <w:proofErr w:type="gramEnd"/>
      <w:r>
        <w:tab/>
        <w:t>[ pvalue &lt;.0001, VIF 1.0 ]</w:t>
      </w:r>
    </w:p>
    <w:p w14:paraId="172F1C35" w14:textId="77777777" w:rsidR="00262652" w:rsidRDefault="00262652" w:rsidP="00262652"/>
    <w:p w14:paraId="4DEA8DF8" w14:textId="7DCC6AF2" w:rsidR="00262652" w:rsidRDefault="00D34847" w:rsidP="00262652">
      <w:r>
        <w:t xml:space="preserve">Sold variables, as in </w:t>
      </w:r>
      <w:proofErr w:type="spellStart"/>
      <w:r>
        <w:t>WhenSold</w:t>
      </w:r>
      <w:proofErr w:type="spellEnd"/>
      <w:r>
        <w:t xml:space="preserve">, </w:t>
      </w:r>
      <w:proofErr w:type="spellStart"/>
      <w:r>
        <w:t>MoSold</w:t>
      </w:r>
      <w:proofErr w:type="spellEnd"/>
      <w:r>
        <w:t xml:space="preserve">, </w:t>
      </w:r>
      <w:proofErr w:type="spellStart"/>
      <w:r>
        <w:t>YrSold</w:t>
      </w:r>
      <w:proofErr w:type="spellEnd"/>
      <w:r>
        <w:t>,</w:t>
      </w:r>
      <w:r w:rsidR="00D904ED">
        <w:t xml:space="preserve"> turn </w:t>
      </w:r>
      <w:r w:rsidR="00262652">
        <w:t xml:space="preserve">out not to be significant.  </w:t>
      </w:r>
    </w:p>
    <w:p w14:paraId="759BF123" w14:textId="77777777" w:rsidR="00262652" w:rsidRDefault="00262652" w:rsidP="00262652"/>
    <w:p w14:paraId="3400C71B" w14:textId="7806C75E" w:rsidR="00262652" w:rsidRPr="00262652" w:rsidRDefault="00262652" w:rsidP="00262652">
      <w:r>
        <w:t>Through the model fi</w:t>
      </w:r>
      <w:r w:rsidR="00D34847">
        <w:t>tting process, a number of the Data M</w:t>
      </w:r>
      <w:r w:rsidR="00D904ED">
        <w:t>ine variables are not significant and do</w:t>
      </w:r>
      <w:r>
        <w:t xml:space="preserve"> not make it int</w:t>
      </w:r>
      <w:r w:rsidR="00D34847">
        <w:t>o the final Data M</w:t>
      </w:r>
      <w:r>
        <w:t>ine models.  Th</w:t>
      </w:r>
      <w:r w:rsidR="00D904ED">
        <w:t>e selection process chosen drives</w:t>
      </w:r>
      <w:r>
        <w:t xml:space="preserve"> the results o</w:t>
      </w:r>
      <w:r w:rsidR="00D904ED">
        <w:t>f which variables a</w:t>
      </w:r>
      <w:r w:rsidR="00D34847">
        <w:t>re used as Data M</w:t>
      </w:r>
      <w:r w:rsidR="00604993">
        <w:t>ine models</w:t>
      </w:r>
      <w:r>
        <w:t xml:space="preserve">. </w:t>
      </w:r>
    </w:p>
    <w:p w14:paraId="675D448B" w14:textId="77777777" w:rsidR="00200D89" w:rsidRDefault="00200D89" w:rsidP="00200D89"/>
    <w:p w14:paraId="4E1DF4FE" w14:textId="1595EAD0" w:rsidR="00200D89" w:rsidRPr="00AA2403" w:rsidRDefault="00200D89" w:rsidP="00200D89">
      <w:pPr>
        <w:ind w:right="-630"/>
        <w:jc w:val="both"/>
        <w:rPr>
          <w:rFonts w:cs="Times New Roman"/>
        </w:rPr>
      </w:pPr>
      <w:commentRangeStart w:id="17"/>
      <w:r w:rsidRPr="00AA2403">
        <w:t xml:space="preserve">While model’s assumptions </w:t>
      </w:r>
      <w:r w:rsidR="00D904ED">
        <w:rPr>
          <w:rFonts w:cs="Times New Roman"/>
        </w:rPr>
        <w:t>look</w:t>
      </w:r>
      <w:r w:rsidRPr="00AA2403">
        <w:rPr>
          <w:rFonts w:cs="Times New Roman"/>
        </w:rPr>
        <w:t xml:space="preserve"> good for QQPlot, Normal enough distribution, random scatter </w:t>
      </w:r>
      <w:commentRangeEnd w:id="17"/>
      <w:r w:rsidR="00642B99">
        <w:rPr>
          <w:rStyle w:val="CommentReference"/>
        </w:rPr>
        <w:commentReference w:id="17"/>
      </w:r>
      <w:r w:rsidRPr="00AA2403">
        <w:rPr>
          <w:rFonts w:cs="Times New Roman"/>
        </w:rPr>
        <w:t>and Variance Inflation Factor (VIF) within a good range (1</w:t>
      </w:r>
      <w:r w:rsidR="00D904ED">
        <w:rPr>
          <w:rFonts w:cs="Times New Roman"/>
        </w:rPr>
        <w:t>.08 to 1.95), the adjusted R2 i</w:t>
      </w:r>
      <w:r w:rsidRPr="00AA2403">
        <w:rPr>
          <w:rFonts w:cs="Times New Roman"/>
        </w:rPr>
        <w:t>s 0.17</w:t>
      </w:r>
      <w:r w:rsidR="00604993">
        <w:rPr>
          <w:rFonts w:cs="Times New Roman"/>
        </w:rPr>
        <w:t>.</w:t>
      </w:r>
    </w:p>
    <w:p w14:paraId="6E4CA064" w14:textId="77777777" w:rsidR="00200D89" w:rsidRDefault="00200D89" w:rsidP="00200D89">
      <w:pPr>
        <w:ind w:right="-630"/>
        <w:jc w:val="both"/>
        <w:rPr>
          <w:rFonts w:ascii="Times New Roman" w:hAnsi="Times New Roman" w:cs="Times New Roman"/>
        </w:rPr>
      </w:pPr>
    </w:p>
    <w:p w14:paraId="001B797E" w14:textId="7FC1EFEB" w:rsidR="00200D89" w:rsidRPr="00200D89" w:rsidRDefault="00200D89" w:rsidP="00200D89"/>
    <w:p w14:paraId="63248AC8" w14:textId="77777777" w:rsidR="00202159" w:rsidRDefault="00202159" w:rsidP="00202159">
      <w:pPr>
        <w:ind w:right="-630"/>
        <w:jc w:val="both"/>
        <w:rPr>
          <w:rFonts w:ascii="Times New Roman" w:hAnsi="Times New Roman" w:cs="Times New Roman"/>
        </w:rPr>
      </w:pPr>
    </w:p>
    <w:p w14:paraId="0BECFE17" w14:textId="1BBEDA21" w:rsidR="00202159" w:rsidRDefault="00202159" w:rsidP="00202159">
      <w:pPr>
        <w:ind w:right="-630"/>
        <w:jc w:val="both"/>
        <w:rPr>
          <w:rFonts w:ascii="Times New Roman" w:hAnsi="Times New Roman" w:cs="Times New Roman"/>
        </w:rPr>
      </w:pPr>
    </w:p>
    <w:p w14:paraId="1DDC6D42" w14:textId="006C54AA" w:rsidR="00202159" w:rsidRDefault="00202159" w:rsidP="00202159">
      <w:pPr>
        <w:ind w:right="-630"/>
        <w:jc w:val="both"/>
        <w:rPr>
          <w:rFonts w:ascii="Times New Roman" w:hAnsi="Times New Roman" w:cs="Times New Roman"/>
        </w:rPr>
      </w:pPr>
    </w:p>
    <w:p w14:paraId="2C583998" w14:textId="305DFF66" w:rsidR="00202159" w:rsidRDefault="00200D89" w:rsidP="00200D89">
      <w:pPr>
        <w:ind w:right="-630"/>
        <w:rPr>
          <w:rFonts w:ascii="Times New Roman" w:hAnsi="Times New Roman" w:cs="Times New Roman"/>
        </w:rPr>
      </w:pPr>
      <w:r>
        <w:rPr>
          <w:rFonts w:ascii="Times New Roman" w:hAnsi="Times New Roman" w:cs="Times New Roman"/>
          <w:noProof/>
        </w:rPr>
        <w:drawing>
          <wp:inline distT="0" distB="0" distL="0" distR="0" wp14:anchorId="008246F5" wp14:editId="641DF007">
            <wp:extent cx="3226916" cy="18948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9-16 at 5.18.47 PM.png"/>
                    <pic:cNvPicPr/>
                  </pic:nvPicPr>
                  <pic:blipFill>
                    <a:blip r:embed="rId30">
                      <a:extLst>
                        <a:ext uri="{28A0092B-C50C-407E-A947-70E740481C1C}">
                          <a14:useLocalDpi xmlns:a14="http://schemas.microsoft.com/office/drawing/2010/main" val="0"/>
                        </a:ext>
                      </a:extLst>
                    </a:blip>
                    <a:stretch>
                      <a:fillRect/>
                    </a:stretch>
                  </pic:blipFill>
                  <pic:spPr>
                    <a:xfrm>
                      <a:off x="0" y="0"/>
                      <a:ext cx="3291680" cy="1932869"/>
                    </a:xfrm>
                    <a:prstGeom prst="rect">
                      <a:avLst/>
                    </a:prstGeom>
                  </pic:spPr>
                </pic:pic>
              </a:graphicData>
            </a:graphic>
          </wp:inline>
        </w:drawing>
      </w:r>
      <w:r>
        <w:rPr>
          <w:rFonts w:ascii="Times New Roman" w:hAnsi="Times New Roman" w:cs="Times New Roman"/>
          <w:noProof/>
        </w:rPr>
        <w:drawing>
          <wp:inline distT="0" distB="0" distL="0" distR="0" wp14:anchorId="211BBA0F" wp14:editId="416AB4AD">
            <wp:extent cx="2540635" cy="1894684"/>
            <wp:effectExtent l="0" t="0" r="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9-16 at 5.20.58 PM.png"/>
                    <pic:cNvPicPr/>
                  </pic:nvPicPr>
                  <pic:blipFill>
                    <a:blip r:embed="rId31">
                      <a:extLst>
                        <a:ext uri="{28A0092B-C50C-407E-A947-70E740481C1C}">
                          <a14:useLocalDpi xmlns:a14="http://schemas.microsoft.com/office/drawing/2010/main" val="0"/>
                        </a:ext>
                      </a:extLst>
                    </a:blip>
                    <a:stretch>
                      <a:fillRect/>
                    </a:stretch>
                  </pic:blipFill>
                  <pic:spPr>
                    <a:xfrm>
                      <a:off x="0" y="0"/>
                      <a:ext cx="2651446" cy="1977322"/>
                    </a:xfrm>
                    <a:prstGeom prst="rect">
                      <a:avLst/>
                    </a:prstGeom>
                  </pic:spPr>
                </pic:pic>
              </a:graphicData>
            </a:graphic>
          </wp:inline>
        </w:drawing>
      </w:r>
    </w:p>
    <w:p w14:paraId="35A21662" w14:textId="77777777" w:rsidR="00200D89" w:rsidRDefault="00200D89" w:rsidP="00200D89">
      <w:pPr>
        <w:ind w:right="-630"/>
        <w:rPr>
          <w:rFonts w:ascii="Times New Roman" w:hAnsi="Times New Roman" w:cs="Times New Roman"/>
        </w:rPr>
      </w:pPr>
    </w:p>
    <w:p w14:paraId="1FF97608" w14:textId="5DD1EFAE" w:rsidR="00200D89" w:rsidRDefault="00200D89" w:rsidP="00200D89">
      <w:pPr>
        <w:pStyle w:val="Caption"/>
        <w:jc w:val="center"/>
      </w:pPr>
      <w:r>
        <w:t xml:space="preserve">Figure </w:t>
      </w:r>
      <w:r w:rsidR="00F8137C">
        <w:fldChar w:fldCharType="begin"/>
      </w:r>
      <w:r w:rsidR="00F8137C">
        <w:instrText xml:space="preserve"> SEQ Figure \* ARABIC </w:instrText>
      </w:r>
      <w:r w:rsidR="00F8137C">
        <w:fldChar w:fldCharType="separate"/>
      </w:r>
      <w:r w:rsidR="008827D4">
        <w:rPr>
          <w:noProof/>
        </w:rPr>
        <w:t>9</w:t>
      </w:r>
      <w:r w:rsidR="00F8137C">
        <w:rPr>
          <w:noProof/>
        </w:rPr>
        <w:fldChar w:fldCharType="end"/>
      </w:r>
      <w:r>
        <w:t xml:space="preserve"> – Output from Proc </w:t>
      </w:r>
      <w:proofErr w:type="spellStart"/>
      <w:r>
        <w:t>Reg</w:t>
      </w:r>
      <w:proofErr w:type="spellEnd"/>
      <w:r>
        <w:t xml:space="preserve"> with plots</w:t>
      </w:r>
    </w:p>
    <w:p w14:paraId="68D55A8E" w14:textId="77777777" w:rsidR="00200D89" w:rsidRPr="00200D89" w:rsidRDefault="00200D89" w:rsidP="00200D89"/>
    <w:p w14:paraId="6BF5966A" w14:textId="36A58ABE" w:rsidR="00202159" w:rsidRDefault="00200D89" w:rsidP="00202159">
      <w:pPr>
        <w:ind w:right="-630"/>
        <w:jc w:val="both"/>
        <w:rPr>
          <w:rFonts w:cs="Times New Roman"/>
        </w:rPr>
      </w:pPr>
      <w:commentRangeStart w:id="18"/>
      <w:r w:rsidRPr="00AA2403">
        <w:rPr>
          <w:rFonts w:cs="Times New Roman"/>
        </w:rPr>
        <w:t>After removing outliers 1299 and 2550, the adjusted R</w:t>
      </w:r>
      <w:r w:rsidRPr="00AA2403">
        <w:rPr>
          <w:rFonts w:cs="Times New Roman"/>
          <w:vertAlign w:val="superscript"/>
        </w:rPr>
        <w:t>2</w:t>
      </w:r>
      <w:r w:rsidR="00D904ED">
        <w:rPr>
          <w:rFonts w:cs="Times New Roman"/>
        </w:rPr>
        <w:t xml:space="preserve"> jumps</w:t>
      </w:r>
      <w:r w:rsidRPr="00AA2403">
        <w:rPr>
          <w:rFonts w:cs="Times New Roman"/>
        </w:rPr>
        <w:t xml:space="preserve"> to .99</w:t>
      </w:r>
      <w:r w:rsidR="00721AE2" w:rsidRPr="00AA2403">
        <w:rPr>
          <w:rFonts w:cs="Times New Roman"/>
        </w:rPr>
        <w:t xml:space="preserve"> using </w:t>
      </w:r>
      <w:r w:rsidR="00721AE2" w:rsidRPr="00AA2403">
        <w:rPr>
          <w:rFonts w:cs="Times New Roman"/>
          <w:i/>
        </w:rPr>
        <w:t>Proc GLM</w:t>
      </w:r>
      <w:r w:rsidRPr="00AA2403">
        <w:rPr>
          <w:rFonts w:cs="Times New Roman"/>
        </w:rPr>
        <w:t xml:space="preserve">, </w:t>
      </w:r>
      <w:commentRangeEnd w:id="18"/>
      <w:r w:rsidR="00642B99">
        <w:rPr>
          <w:rStyle w:val="CommentReference"/>
        </w:rPr>
        <w:commentReference w:id="18"/>
      </w:r>
      <w:r w:rsidRPr="00AA2403">
        <w:rPr>
          <w:rFonts w:cs="Times New Roman"/>
        </w:rPr>
        <w:t>demonstrating the significant impact of outliers</w:t>
      </w:r>
      <w:r w:rsidR="00D34847">
        <w:rPr>
          <w:rFonts w:cs="Times New Roman"/>
        </w:rPr>
        <w:t xml:space="preserve"> 1299 and</w:t>
      </w:r>
      <w:r w:rsidR="00604993">
        <w:rPr>
          <w:rFonts w:cs="Times New Roman"/>
        </w:rPr>
        <w:t xml:space="preserve"> 2550 for the Data Mine model</w:t>
      </w:r>
      <w:r w:rsidR="00D34847">
        <w:rPr>
          <w:rFonts w:cs="Times New Roman"/>
        </w:rPr>
        <w:t>.</w:t>
      </w:r>
    </w:p>
    <w:p w14:paraId="6D0A72FE" w14:textId="17F76831" w:rsidR="00E12A9C" w:rsidRPr="00E12A9C" w:rsidRDefault="00E12A9C" w:rsidP="00202159">
      <w:pPr>
        <w:ind w:right="-630"/>
        <w:jc w:val="both"/>
        <w:rPr>
          <w:rFonts w:cs="Times New Roman"/>
          <w:i/>
          <w:color w:val="FF0000"/>
        </w:rPr>
      </w:pPr>
      <w:r>
        <w:rPr>
          <w:rFonts w:cs="Times New Roman"/>
          <w:i/>
          <w:color w:val="FF0000"/>
        </w:rPr>
        <w:t xml:space="preserve">LVB: No. I never went further because Kaggle requires you have all observations. This is what is a bit frustrating for me about these exercises. Kaggle and SAS have different requirements than the instructors. </w:t>
      </w:r>
    </w:p>
    <w:p w14:paraId="2FC9D05D" w14:textId="4C3B37D0" w:rsidR="004C5323" w:rsidRDefault="004C5323" w:rsidP="00202159">
      <w:pPr>
        <w:ind w:right="-630"/>
        <w:jc w:val="both"/>
        <w:rPr>
          <w:rFonts w:ascii="Times New Roman" w:hAnsi="Times New Roman" w:cs="Times New Roman"/>
        </w:rPr>
      </w:pPr>
    </w:p>
    <w:p w14:paraId="16D90F04" w14:textId="755D827D" w:rsidR="00721AE2" w:rsidRDefault="00202159" w:rsidP="00721AE2">
      <w:pPr>
        <w:jc w:val="center"/>
        <w:rPr>
          <w:rFonts w:ascii="Times New Roman" w:hAnsi="Times New Roman" w:cs="Times New Roman"/>
        </w:rPr>
      </w:pPr>
      <w:r>
        <w:rPr>
          <w:rFonts w:ascii="Times New Roman" w:hAnsi="Times New Roman" w:cs="Times New Roman"/>
          <w:noProof/>
        </w:rPr>
        <w:drawing>
          <wp:inline distT="0" distB="0" distL="0" distR="0" wp14:anchorId="76DA65F3" wp14:editId="3F8A6EB3">
            <wp:extent cx="5220335" cy="2921635"/>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9-16 at 5.30.33 PM.png"/>
                    <pic:cNvPicPr/>
                  </pic:nvPicPr>
                  <pic:blipFill>
                    <a:blip r:embed="rId32">
                      <a:extLst>
                        <a:ext uri="{28A0092B-C50C-407E-A947-70E740481C1C}">
                          <a14:useLocalDpi xmlns:a14="http://schemas.microsoft.com/office/drawing/2010/main" val="0"/>
                        </a:ext>
                      </a:extLst>
                    </a:blip>
                    <a:stretch>
                      <a:fillRect/>
                    </a:stretch>
                  </pic:blipFill>
                  <pic:spPr>
                    <a:xfrm>
                      <a:off x="0" y="0"/>
                      <a:ext cx="5278809" cy="2954361"/>
                    </a:xfrm>
                    <a:prstGeom prst="rect">
                      <a:avLst/>
                    </a:prstGeom>
                  </pic:spPr>
                </pic:pic>
              </a:graphicData>
            </a:graphic>
          </wp:inline>
        </w:drawing>
      </w:r>
    </w:p>
    <w:p w14:paraId="1F63E415" w14:textId="77777777" w:rsidR="00721AE2" w:rsidRDefault="00721AE2" w:rsidP="00721AE2">
      <w:pPr>
        <w:jc w:val="center"/>
        <w:rPr>
          <w:rFonts w:ascii="Times New Roman" w:hAnsi="Times New Roman" w:cs="Times New Roman"/>
        </w:rPr>
      </w:pPr>
    </w:p>
    <w:p w14:paraId="272972BC" w14:textId="7027C924" w:rsidR="00721AE2" w:rsidRDefault="00721AE2" w:rsidP="00721AE2">
      <w:pPr>
        <w:pStyle w:val="Caption"/>
        <w:jc w:val="center"/>
      </w:pPr>
      <w:r>
        <w:t xml:space="preserve">Figure </w:t>
      </w:r>
      <w:r w:rsidR="00F8137C">
        <w:fldChar w:fldCharType="begin"/>
      </w:r>
      <w:r w:rsidR="00F8137C">
        <w:instrText xml:space="preserve"> SEQ Figure \* ARABIC </w:instrText>
      </w:r>
      <w:r w:rsidR="00F8137C">
        <w:fldChar w:fldCharType="separate"/>
      </w:r>
      <w:r w:rsidR="008827D4">
        <w:rPr>
          <w:noProof/>
        </w:rPr>
        <w:t>10</w:t>
      </w:r>
      <w:r w:rsidR="00F8137C">
        <w:rPr>
          <w:noProof/>
        </w:rPr>
        <w:fldChar w:fldCharType="end"/>
      </w:r>
      <w:r>
        <w:t xml:space="preserve"> - Proc GLM results after outliers removed</w:t>
      </w:r>
    </w:p>
    <w:p w14:paraId="415C6D21" w14:textId="77777777" w:rsidR="00721AE2" w:rsidRDefault="00721AE2" w:rsidP="00721AE2"/>
    <w:p w14:paraId="21FD91EE" w14:textId="3CA6920C" w:rsidR="00F83BA6" w:rsidRDefault="00D904ED" w:rsidP="00F83BA6">
      <w:r>
        <w:t>The observations do</w:t>
      </w:r>
      <w:r w:rsidR="00F83BA6">
        <w:t xml:space="preserve"> not appear to have </w:t>
      </w:r>
      <w:r>
        <w:t xml:space="preserve">errors, and Kaggle process does not allow removal </w:t>
      </w:r>
      <w:r w:rsidR="00F83BA6">
        <w:t xml:space="preserve">of outlier </w:t>
      </w:r>
      <w:r>
        <w:t>data.  Therefore, no outliers a</w:t>
      </w:r>
      <w:r w:rsidR="00F83BA6">
        <w:t>re removed.</w:t>
      </w:r>
    </w:p>
    <w:p w14:paraId="5D3D9BD1" w14:textId="77777777" w:rsidR="00D904ED" w:rsidRDefault="00D904ED" w:rsidP="00F83BA6"/>
    <w:p w14:paraId="11D36FEB" w14:textId="055A92A0" w:rsidR="00721AE2" w:rsidRDefault="00721AE2" w:rsidP="00721AE2">
      <w:r>
        <w:t>Based on the strong line</w:t>
      </w:r>
      <w:r w:rsidR="00D34847">
        <w:t>ar relationship of the Data M</w:t>
      </w:r>
      <w:r w:rsidR="00262652">
        <w:t>ine</w:t>
      </w:r>
      <w:r w:rsidR="00604993">
        <w:t xml:space="preserve"> model</w:t>
      </w:r>
      <w:r>
        <w:t>, it was decided to run the mo</w:t>
      </w:r>
      <w:r w:rsidR="00AA2403">
        <w:t>del selection</w:t>
      </w:r>
      <w:r w:rsidR="00D34847">
        <w:t xml:space="preserve"> criteria on both the Data M</w:t>
      </w:r>
      <w:r w:rsidR="00262652">
        <w:t>ine</w:t>
      </w:r>
      <w:r w:rsidR="00604993">
        <w:t xml:space="preserve"> data</w:t>
      </w:r>
      <w:r w:rsidR="00D34847">
        <w:t xml:space="preserve"> and the </w:t>
      </w:r>
      <w:r w:rsidR="00AA2403">
        <w:t>Dream Data.</w:t>
      </w:r>
    </w:p>
    <w:p w14:paraId="5D4D4F1E" w14:textId="77777777" w:rsidR="00D34847" w:rsidRDefault="00D34847" w:rsidP="00721AE2"/>
    <w:p w14:paraId="148C6707" w14:textId="69593BBA" w:rsidR="001551D5" w:rsidRDefault="001551D5" w:rsidP="001551D5">
      <w:pPr>
        <w:pStyle w:val="Heading2"/>
      </w:pPr>
      <w:r>
        <w:t>CODE</w:t>
      </w:r>
    </w:p>
    <w:p w14:paraId="79E122D0" w14:textId="2AFD959A" w:rsidR="00D34847" w:rsidRDefault="00D34847" w:rsidP="00D34847">
      <w:pPr>
        <w:pStyle w:val="Heading3"/>
      </w:pPr>
      <w:r>
        <w:t>Model 1 - Forward</w:t>
      </w:r>
    </w:p>
    <w:p w14:paraId="4D017B80" w14:textId="23676CD5" w:rsidR="00D34847" w:rsidRDefault="00D34847" w:rsidP="00D34847">
      <w:r>
        <w:rPr>
          <w:noProof/>
        </w:rPr>
        <w:drawing>
          <wp:inline distT="0" distB="0" distL="0" distR="0" wp14:anchorId="274E2ACC" wp14:editId="2E2A2F5A">
            <wp:extent cx="5939155" cy="3956050"/>
            <wp:effectExtent l="0" t="0" r="4445" b="6350"/>
            <wp:docPr id="6" name="Picture 6" descr="../../../../Desktop/Forward%20Predictive%20Results%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Forward%20Predictive%20Results%20Cod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3956050"/>
                    </a:xfrm>
                    <a:prstGeom prst="rect">
                      <a:avLst/>
                    </a:prstGeom>
                    <a:noFill/>
                    <a:ln>
                      <a:noFill/>
                    </a:ln>
                  </pic:spPr>
                </pic:pic>
              </a:graphicData>
            </a:graphic>
          </wp:inline>
        </w:drawing>
      </w:r>
    </w:p>
    <w:p w14:paraId="095B5C7D" w14:textId="1275ACDA" w:rsidR="00D34847" w:rsidRDefault="00D34847" w:rsidP="00D34847">
      <w:r>
        <w:rPr>
          <w:noProof/>
        </w:rPr>
        <w:drawing>
          <wp:inline distT="0" distB="0" distL="0" distR="0" wp14:anchorId="63595383" wp14:editId="51F3D66B">
            <wp:extent cx="5939155" cy="1557020"/>
            <wp:effectExtent l="0" t="0" r="4445" b="0"/>
            <wp:docPr id="10" name="Picture 10" descr="../../../../Desktop/Forward%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Forward%20COD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557020"/>
                    </a:xfrm>
                    <a:prstGeom prst="rect">
                      <a:avLst/>
                    </a:prstGeom>
                    <a:noFill/>
                    <a:ln>
                      <a:noFill/>
                    </a:ln>
                  </pic:spPr>
                </pic:pic>
              </a:graphicData>
            </a:graphic>
          </wp:inline>
        </w:drawing>
      </w:r>
    </w:p>
    <w:p w14:paraId="7EC9C1CC" w14:textId="07B415CF" w:rsidR="006D2B9F" w:rsidRDefault="006D2B9F" w:rsidP="00D34847">
      <w:r>
        <w:rPr>
          <w:noProof/>
        </w:rPr>
        <w:lastRenderedPageBreak/>
        <w:drawing>
          <wp:inline distT="0" distB="0" distL="0" distR="0" wp14:anchorId="22B55B7A" wp14:editId="696395FA">
            <wp:extent cx="4166235" cy="7962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9-24 at 10.53.47 AM.png"/>
                    <pic:cNvPicPr/>
                  </pic:nvPicPr>
                  <pic:blipFill>
                    <a:blip r:embed="rId35">
                      <a:extLst>
                        <a:ext uri="{28A0092B-C50C-407E-A947-70E740481C1C}">
                          <a14:useLocalDpi xmlns:a14="http://schemas.microsoft.com/office/drawing/2010/main" val="0"/>
                        </a:ext>
                      </a:extLst>
                    </a:blip>
                    <a:stretch>
                      <a:fillRect/>
                    </a:stretch>
                  </pic:blipFill>
                  <pic:spPr>
                    <a:xfrm>
                      <a:off x="0" y="0"/>
                      <a:ext cx="4268975" cy="815849"/>
                    </a:xfrm>
                    <a:prstGeom prst="rect">
                      <a:avLst/>
                    </a:prstGeom>
                  </pic:spPr>
                </pic:pic>
              </a:graphicData>
            </a:graphic>
          </wp:inline>
        </w:drawing>
      </w:r>
    </w:p>
    <w:p w14:paraId="2B36B834" w14:textId="1BF778D1" w:rsidR="005F25C2" w:rsidRDefault="005F25C2" w:rsidP="00D34847">
      <w:r>
        <w:rPr>
          <w:noProof/>
        </w:rPr>
        <w:drawing>
          <wp:inline distT="0" distB="0" distL="0" distR="0" wp14:anchorId="7FE2B4C7" wp14:editId="757F459D">
            <wp:extent cx="5943600" cy="518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9-24 at 11.06.10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18795"/>
                    </a:xfrm>
                    <a:prstGeom prst="rect">
                      <a:avLst/>
                    </a:prstGeom>
                  </pic:spPr>
                </pic:pic>
              </a:graphicData>
            </a:graphic>
          </wp:inline>
        </w:drawing>
      </w:r>
    </w:p>
    <w:p w14:paraId="10F7E06F" w14:textId="5D60F801" w:rsidR="00D34847" w:rsidRDefault="00D34847" w:rsidP="00D34847">
      <w:pPr>
        <w:pStyle w:val="Heading3"/>
      </w:pPr>
      <w:r>
        <w:t>Model 2 - LASSO</w:t>
      </w:r>
    </w:p>
    <w:p w14:paraId="1069BE92" w14:textId="5A979374" w:rsidR="00D34847" w:rsidRDefault="00D34847" w:rsidP="00D34847">
      <w:r>
        <w:rPr>
          <w:noProof/>
        </w:rPr>
        <w:drawing>
          <wp:inline distT="0" distB="0" distL="0" distR="0" wp14:anchorId="40A72ACF" wp14:editId="0563A402">
            <wp:extent cx="5930265" cy="4236720"/>
            <wp:effectExtent l="0" t="0" r="0" b="5080"/>
            <wp:docPr id="5" name="Picture 5" descr="../../../../Desktop/LASSO%20Predictive%20Results%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ASSO%20Predictive%20Results%20Cod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265" cy="4236720"/>
                    </a:xfrm>
                    <a:prstGeom prst="rect">
                      <a:avLst/>
                    </a:prstGeom>
                    <a:noFill/>
                    <a:ln>
                      <a:noFill/>
                    </a:ln>
                  </pic:spPr>
                </pic:pic>
              </a:graphicData>
            </a:graphic>
          </wp:inline>
        </w:drawing>
      </w:r>
    </w:p>
    <w:p w14:paraId="4F2E090A" w14:textId="111DA7D9" w:rsidR="00D34847" w:rsidRDefault="00D34847" w:rsidP="00D34847">
      <w:r>
        <w:rPr>
          <w:noProof/>
        </w:rPr>
        <w:drawing>
          <wp:inline distT="0" distB="0" distL="0" distR="0" wp14:anchorId="4100A91D" wp14:editId="30719995">
            <wp:extent cx="5939155" cy="1756410"/>
            <wp:effectExtent l="0" t="0" r="4445" b="0"/>
            <wp:docPr id="8" name="Picture 8" descr="../../../../Desktop/LASSO%202nd%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LASSO%202nd%20COD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1756410"/>
                    </a:xfrm>
                    <a:prstGeom prst="rect">
                      <a:avLst/>
                    </a:prstGeom>
                    <a:noFill/>
                    <a:ln>
                      <a:noFill/>
                    </a:ln>
                  </pic:spPr>
                </pic:pic>
              </a:graphicData>
            </a:graphic>
          </wp:inline>
        </w:drawing>
      </w:r>
    </w:p>
    <w:p w14:paraId="341D9854" w14:textId="6C172E01" w:rsidR="00D34847" w:rsidRDefault="00D34847" w:rsidP="00D34847">
      <w:pPr>
        <w:pStyle w:val="Heading3"/>
      </w:pPr>
      <w:r>
        <w:lastRenderedPageBreak/>
        <w:t>Model 3 - Stepwise</w:t>
      </w:r>
    </w:p>
    <w:p w14:paraId="6E69A43B" w14:textId="1B3139E8" w:rsidR="00D34847" w:rsidRDefault="00D34847" w:rsidP="00D34847">
      <w:r>
        <w:rPr>
          <w:noProof/>
        </w:rPr>
        <w:drawing>
          <wp:inline distT="0" distB="0" distL="0" distR="0" wp14:anchorId="50B0A6C0" wp14:editId="4AB19F18">
            <wp:extent cx="5939155" cy="4798060"/>
            <wp:effectExtent l="0" t="0" r="4445" b="2540"/>
            <wp:docPr id="4" name="Picture 4" descr="../../../../Desktop/Stepwise%20Predictive%20Results%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tepwise%20Predictive%20Results%20Cod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4798060"/>
                    </a:xfrm>
                    <a:prstGeom prst="rect">
                      <a:avLst/>
                    </a:prstGeom>
                    <a:noFill/>
                    <a:ln>
                      <a:noFill/>
                    </a:ln>
                  </pic:spPr>
                </pic:pic>
              </a:graphicData>
            </a:graphic>
          </wp:inline>
        </w:drawing>
      </w:r>
    </w:p>
    <w:p w14:paraId="39D92B6A" w14:textId="5342A3AC" w:rsidR="00D34847" w:rsidRDefault="00D34847" w:rsidP="00D34847">
      <w:r>
        <w:rPr>
          <w:noProof/>
        </w:rPr>
        <w:drawing>
          <wp:inline distT="0" distB="0" distL="0" distR="0" wp14:anchorId="1E99FD2D" wp14:editId="2B1EAF95">
            <wp:extent cx="5930265" cy="1629410"/>
            <wp:effectExtent l="0" t="0" r="0" b="0"/>
            <wp:docPr id="9" name="Picture 9" descr="../../../../Desktop/Stepwise%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tepwise%20COD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265" cy="1629410"/>
                    </a:xfrm>
                    <a:prstGeom prst="rect">
                      <a:avLst/>
                    </a:prstGeom>
                    <a:noFill/>
                    <a:ln>
                      <a:noFill/>
                    </a:ln>
                  </pic:spPr>
                </pic:pic>
              </a:graphicData>
            </a:graphic>
          </wp:inline>
        </w:drawing>
      </w:r>
    </w:p>
    <w:p w14:paraId="4E35C6E7" w14:textId="5FA6108C" w:rsidR="009E01F1" w:rsidRDefault="009E01F1" w:rsidP="00D34847">
      <w:r>
        <w:rPr>
          <w:noProof/>
        </w:rPr>
        <w:drawing>
          <wp:inline distT="0" distB="0" distL="0" distR="0" wp14:anchorId="00D5BB42" wp14:editId="41F66705">
            <wp:extent cx="5943600" cy="9042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9-24 at 11.00.41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904240"/>
                    </a:xfrm>
                    <a:prstGeom prst="rect">
                      <a:avLst/>
                    </a:prstGeom>
                  </pic:spPr>
                </pic:pic>
              </a:graphicData>
            </a:graphic>
          </wp:inline>
        </w:drawing>
      </w:r>
    </w:p>
    <w:p w14:paraId="50BF84E2" w14:textId="345389A0" w:rsidR="00385F89" w:rsidRDefault="00385F89" w:rsidP="00D34847">
      <w:r>
        <w:rPr>
          <w:noProof/>
        </w:rPr>
        <w:lastRenderedPageBreak/>
        <w:drawing>
          <wp:inline distT="0" distB="0" distL="0" distR="0" wp14:anchorId="03D38928" wp14:editId="287F15A4">
            <wp:extent cx="5943600" cy="591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9-24 at 11.04.47 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91820"/>
                    </a:xfrm>
                    <a:prstGeom prst="rect">
                      <a:avLst/>
                    </a:prstGeom>
                  </pic:spPr>
                </pic:pic>
              </a:graphicData>
            </a:graphic>
          </wp:inline>
        </w:drawing>
      </w:r>
    </w:p>
    <w:p w14:paraId="2E6E0E7E" w14:textId="77777777" w:rsidR="00385F89" w:rsidRDefault="00385F89" w:rsidP="00D34847">
      <w:pPr>
        <w:pStyle w:val="Heading3"/>
      </w:pPr>
    </w:p>
    <w:p w14:paraId="5B634218" w14:textId="20275F7E" w:rsidR="00D34847" w:rsidRPr="00D34847" w:rsidRDefault="00D34847" w:rsidP="00D34847">
      <w:pPr>
        <w:pStyle w:val="Heading3"/>
      </w:pPr>
      <w:r>
        <w:t>Model 4 - Human</w:t>
      </w:r>
      <w:r>
        <w:rPr>
          <w:noProof/>
        </w:rPr>
        <w:drawing>
          <wp:inline distT="0" distB="0" distL="0" distR="0" wp14:anchorId="2187376C" wp14:editId="47BED473">
            <wp:extent cx="5943600" cy="252857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Inference Predictive Results Cod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47985B8A" w14:textId="0B267FE1" w:rsidR="00202159" w:rsidRDefault="00202159" w:rsidP="00202159">
      <w:pPr>
        <w:jc w:val="both"/>
        <w:rPr>
          <w:rFonts w:ascii="Times New Roman" w:hAnsi="Times New Roman" w:cs="Times New Roman"/>
        </w:rPr>
      </w:pPr>
      <w:r w:rsidRPr="00FE6ADF">
        <w:rPr>
          <w:rFonts w:ascii="Times New Roman" w:hAnsi="Times New Roman" w:cs="Times New Roman"/>
        </w:rPr>
        <w:tab/>
      </w:r>
    </w:p>
    <w:p w14:paraId="7556F156" w14:textId="38B0597D" w:rsidR="00202159" w:rsidRDefault="00D34847" w:rsidP="00202159">
      <w:r>
        <w:rPr>
          <w:noProof/>
        </w:rPr>
        <w:drawing>
          <wp:inline distT="0" distB="0" distL="0" distR="0" wp14:anchorId="5941C1A1" wp14:editId="6AB83AB0">
            <wp:extent cx="5939155" cy="1176655"/>
            <wp:effectExtent l="0" t="0" r="4445" b="0"/>
            <wp:docPr id="7" name="Picture 7" descr="../../../../Desktop/Human%20Deter%20COD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Human%20Deter%20CODE%2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155" cy="1176655"/>
                    </a:xfrm>
                    <a:prstGeom prst="rect">
                      <a:avLst/>
                    </a:prstGeom>
                    <a:noFill/>
                    <a:ln>
                      <a:noFill/>
                    </a:ln>
                  </pic:spPr>
                </pic:pic>
              </a:graphicData>
            </a:graphic>
          </wp:inline>
        </w:drawing>
      </w:r>
    </w:p>
    <w:p w14:paraId="71A9D28F" w14:textId="77777777" w:rsidR="00342317" w:rsidRDefault="00342317"/>
    <w:p w14:paraId="31E78C66" w14:textId="77777777" w:rsidR="00DA3D7D" w:rsidRDefault="00DA3D7D"/>
    <w:p w14:paraId="1B01E007" w14:textId="77777777" w:rsidR="00DA3D7D" w:rsidRDefault="00DA3D7D"/>
    <w:sectPr w:rsidR="00DA3D7D" w:rsidSect="000B44F3">
      <w:headerReference w:type="default" r:id="rId45"/>
      <w:footerReference w:type="even" r:id="rId46"/>
      <w:footerReference w:type="default" r:id="rId47"/>
      <w:pgSz w:w="12240" w:h="15840"/>
      <w:pgMar w:top="747"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Penelope" w:date="2017-10-11T21:57:00Z" w:initials="XY">
    <w:p w14:paraId="4BE365AC" w14:textId="224C7FA2" w:rsidR="000A450E" w:rsidRDefault="000A450E">
      <w:pPr>
        <w:pStyle w:val="CommentText"/>
      </w:pPr>
      <w:r>
        <w:rPr>
          <w:rStyle w:val="CommentReference"/>
        </w:rPr>
        <w:annotationRef/>
      </w:r>
      <w:r>
        <w:t>I think it will look better without the dot in front of each section title.</w:t>
      </w:r>
    </w:p>
  </w:comment>
  <w:comment w:id="2" w:author="Penelope" w:date="2017-10-11T21:59:00Z" w:initials="XY">
    <w:p w14:paraId="3AB29E15" w14:textId="1169F8FC" w:rsidR="000A450E" w:rsidRDefault="000A450E">
      <w:pPr>
        <w:pStyle w:val="CommentText"/>
      </w:pPr>
      <w:r>
        <w:rPr>
          <w:rStyle w:val="CommentReference"/>
        </w:rPr>
        <w:annotationRef/>
      </w:r>
      <w:r>
        <w:t xml:space="preserve">A good </w:t>
      </w:r>
      <w:r w:rsidR="0057106B">
        <w:t>conclusion on the model limitation.</w:t>
      </w:r>
    </w:p>
  </w:comment>
  <w:comment w:id="3" w:author="Penelope" w:date="2017-10-12T08:45:00Z" w:initials="XY">
    <w:p w14:paraId="2D8144B0" w14:textId="237ED4AA" w:rsidR="00440839" w:rsidRDefault="00440839">
      <w:pPr>
        <w:pStyle w:val="CommentText"/>
      </w:pPr>
      <w:r>
        <w:rPr>
          <w:rStyle w:val="CommentReference"/>
        </w:rPr>
        <w:annotationRef/>
      </w:r>
      <w:r>
        <w:t>S</w:t>
      </w:r>
      <w:r w:rsidR="00DF1A80">
        <w:t xml:space="preserve">catter </w:t>
      </w:r>
      <w:r>
        <w:t>plot</w:t>
      </w:r>
      <w:r w:rsidR="00DF1A80">
        <w:t>s</w:t>
      </w:r>
      <w:r>
        <w:t>, histogram</w:t>
      </w:r>
      <w:r w:rsidR="00DF1A80">
        <w:t>s</w:t>
      </w:r>
      <w:r>
        <w:t xml:space="preserve">, correlation matrix are </w:t>
      </w:r>
      <w:r w:rsidR="00DF1A80">
        <w:t>expected for EDA.</w:t>
      </w:r>
    </w:p>
  </w:comment>
  <w:comment w:id="5" w:author="Penelope" w:date="2017-10-11T23:16:00Z" w:initials="XY">
    <w:p w14:paraId="3EA3CC80" w14:textId="7409822A" w:rsidR="0025133B" w:rsidRDefault="0025133B">
      <w:pPr>
        <w:pStyle w:val="CommentText"/>
      </w:pPr>
      <w:r>
        <w:rPr>
          <w:rStyle w:val="CommentReference"/>
        </w:rPr>
        <w:annotationRef/>
      </w:r>
      <w:r>
        <w:t>Not really, I see</w:t>
      </w:r>
      <w:r w:rsidR="00F42538">
        <w:t xml:space="preserve"> huge</w:t>
      </w:r>
      <w:r>
        <w:t xml:space="preserve"> violation to both of the constant variance and normality.</w:t>
      </w:r>
    </w:p>
    <w:p w14:paraId="66D2D4A0" w14:textId="77777777" w:rsidR="0025133B" w:rsidRDefault="0025133B">
      <w:pPr>
        <w:pStyle w:val="CommentText"/>
      </w:pPr>
    </w:p>
    <w:p w14:paraId="4133FEDA" w14:textId="6B1E83EC" w:rsidR="0025133B" w:rsidRDefault="00F42538">
      <w:pPr>
        <w:pStyle w:val="CommentText"/>
      </w:pPr>
      <w:r>
        <w:t>I thought log transformation could help here.</w:t>
      </w:r>
      <w:r w:rsidR="0025133B">
        <w:t xml:space="preserve"> </w:t>
      </w:r>
    </w:p>
  </w:comment>
  <w:comment w:id="6" w:author="Penelope" w:date="2017-10-12T08:53:00Z" w:initials="XY">
    <w:p w14:paraId="0780AB87" w14:textId="53D375A9" w:rsidR="004B0DAB" w:rsidRDefault="004B0DAB">
      <w:pPr>
        <w:pStyle w:val="CommentText"/>
      </w:pPr>
      <w:r>
        <w:rPr>
          <w:rStyle w:val="CommentReference"/>
        </w:rPr>
        <w:annotationRef/>
      </w:r>
      <w:r>
        <w:t>I suppose you meant external cross validation is performed but I didn’t see the data partitioning step in your code. This needs a little clarification.</w:t>
      </w:r>
    </w:p>
  </w:comment>
  <w:comment w:id="7" w:author="Penelope" w:date="2017-10-12T09:19:00Z" w:initials="XY">
    <w:p w14:paraId="3E630CD2" w14:textId="061A181C" w:rsidR="00795D5D" w:rsidRDefault="005C361F">
      <w:pPr>
        <w:pStyle w:val="CommentText"/>
      </w:pPr>
      <w:r>
        <w:rPr>
          <w:rStyle w:val="CommentReference"/>
        </w:rPr>
        <w:annotationRef/>
      </w:r>
      <w:r>
        <w:t>I checked your code and see your CV methods in code which is used to build the model using the whole train.csv</w:t>
      </w:r>
      <w:r w:rsidR="00795D5D">
        <w:t>. But I view it as an internal CV.</w:t>
      </w:r>
    </w:p>
    <w:p w14:paraId="1FBE253B" w14:textId="77777777" w:rsidR="00795D5D" w:rsidRDefault="00795D5D">
      <w:pPr>
        <w:pStyle w:val="CommentText"/>
      </w:pPr>
    </w:p>
    <w:p w14:paraId="1D05E028" w14:textId="4EF5AAF1" w:rsidR="005C361F" w:rsidRDefault="00795D5D">
      <w:pPr>
        <w:pStyle w:val="CommentText"/>
      </w:pPr>
      <w:r>
        <w:t>Our project description says “internal CV Press required” and “</w:t>
      </w:r>
      <w:r w:rsidRPr="00FE6ADF">
        <w:rPr>
          <w:sz w:val="22"/>
        </w:rPr>
        <w:t xml:space="preserve">We will say that an external cross validation is mandatory </w:t>
      </w:r>
      <w:r>
        <w:rPr>
          <w:sz w:val="22"/>
        </w:rPr>
        <w:t>to compare</w:t>
      </w:r>
      <w:r w:rsidRPr="00FE6ADF">
        <w:rPr>
          <w:sz w:val="22"/>
        </w:rPr>
        <w:t xml:space="preserve"> the adjusted R2 and AIC </w:t>
      </w:r>
      <w:r>
        <w:rPr>
          <w:sz w:val="22"/>
        </w:rPr>
        <w:t>of</w:t>
      </w:r>
      <w:r w:rsidRPr="00FE6ADF">
        <w:rPr>
          <w:sz w:val="22"/>
        </w:rPr>
        <w:t xml:space="preserve"> competing models</w:t>
      </w:r>
      <w:r>
        <w:rPr>
          <w:sz w:val="22"/>
        </w:rPr>
        <w:t xml:space="preserve"> based on the validation dataset</w:t>
      </w:r>
      <w:r w:rsidRPr="00FE6ADF">
        <w:rPr>
          <w:sz w:val="22"/>
        </w:rPr>
        <w:t>.</w:t>
      </w:r>
      <w:r>
        <w:t>”</w:t>
      </w:r>
    </w:p>
  </w:comment>
  <w:comment w:id="8" w:author="Penelope" w:date="2017-10-11T23:20:00Z" w:initials="XY">
    <w:p w14:paraId="2360024C" w14:textId="1830614C" w:rsidR="00B040F8" w:rsidRDefault="00B040F8">
      <w:pPr>
        <w:pStyle w:val="CommentText"/>
      </w:pPr>
      <w:r>
        <w:rPr>
          <w:rStyle w:val="CommentReference"/>
        </w:rPr>
        <w:annotationRef/>
      </w:r>
      <w:r>
        <w:t>I like you write out the equation. Good!</w:t>
      </w:r>
    </w:p>
  </w:comment>
  <w:comment w:id="9" w:author="Penelope" w:date="2017-10-11T23:21:00Z" w:initials="XY">
    <w:p w14:paraId="13114CBF" w14:textId="109158BC" w:rsidR="00B040F8" w:rsidRDefault="00B040F8">
      <w:pPr>
        <w:pStyle w:val="CommentText"/>
      </w:pPr>
      <w:r>
        <w:rPr>
          <w:rStyle w:val="CommentReference"/>
        </w:rPr>
        <w:annotationRef/>
      </w:r>
      <w:r w:rsidR="00606581">
        <w:t>If the number of</w:t>
      </w:r>
      <w:r w:rsidR="002538D0">
        <w:t xml:space="preserve"> </w:t>
      </w:r>
      <w:r>
        <w:t>Basement Full Bath</w:t>
      </w:r>
      <w:r w:rsidR="00606581">
        <w:t xml:space="preserve"> increases by one</w:t>
      </w:r>
      <w:r w:rsidR="002538D0">
        <w:t xml:space="preserve">, </w:t>
      </w:r>
      <w:r w:rsidR="00606581">
        <w:t>the sale price decreases by</w:t>
      </w:r>
      <w:r w:rsidR="002538D0">
        <w:t xml:space="preserve"> $43554</w:t>
      </w:r>
      <w:r w:rsidR="00606581">
        <w:t xml:space="preserve"> on average.</w:t>
      </w:r>
    </w:p>
    <w:p w14:paraId="69D99546" w14:textId="77777777" w:rsidR="00E132CF" w:rsidRDefault="00E132CF">
      <w:pPr>
        <w:pStyle w:val="CommentText"/>
      </w:pPr>
    </w:p>
    <w:p w14:paraId="5B40890D" w14:textId="7E602671" w:rsidR="00E132CF" w:rsidRDefault="00E132CF">
      <w:pPr>
        <w:pStyle w:val="CommentText"/>
      </w:pPr>
      <w:r>
        <w:t>When you interpret the coefficient in regression model, focus on how one unit increase of the predictor will impact the response. Don’t start with the change of response.</w:t>
      </w:r>
    </w:p>
  </w:comment>
  <w:comment w:id="10" w:author="Penelope" w:date="2017-10-11T23:29:00Z" w:initials="XY">
    <w:p w14:paraId="5EEBF16D" w14:textId="4F97DB70" w:rsidR="00181BEF" w:rsidRDefault="00181BEF">
      <w:pPr>
        <w:pStyle w:val="CommentText"/>
      </w:pPr>
      <w:r>
        <w:rPr>
          <w:rStyle w:val="CommentReference"/>
        </w:rPr>
        <w:annotationRef/>
      </w:r>
      <w:r w:rsidR="00E132CF">
        <w:t>The intercept means, when all predictors are 0, the sale price is -$44063.</w:t>
      </w:r>
    </w:p>
  </w:comment>
  <w:comment w:id="11" w:author="Penelope" w:date="2017-10-11T23:29:00Z" w:initials="XY">
    <w:p w14:paraId="644F75C6" w14:textId="017775B9" w:rsidR="00181BEF" w:rsidRDefault="00181BEF">
      <w:pPr>
        <w:pStyle w:val="CommentText"/>
      </w:pPr>
      <w:r>
        <w:rPr>
          <w:rStyle w:val="CommentReference"/>
        </w:rPr>
        <w:annotationRef/>
      </w:r>
      <w:r>
        <w:t>Right.</w:t>
      </w:r>
    </w:p>
  </w:comment>
  <w:comment w:id="12" w:author="Penelope" w:date="2017-10-11T23:37:00Z" w:initials="XY">
    <w:p w14:paraId="0FCA4AB5" w14:textId="6EE4C38C" w:rsidR="00E132CF" w:rsidRDefault="00E132CF">
      <w:pPr>
        <w:pStyle w:val="CommentText"/>
      </w:pPr>
      <w:r>
        <w:rPr>
          <w:rStyle w:val="CommentReference"/>
        </w:rPr>
        <w:annotationRef/>
      </w:r>
      <w:r>
        <w:t>Don’t quite understand this.</w:t>
      </w:r>
    </w:p>
  </w:comment>
  <w:comment w:id="13" w:author="Penelope" w:date="2017-10-11T23:28:00Z" w:initials="XY">
    <w:p w14:paraId="00D60116" w14:textId="1177E7AF" w:rsidR="008A4CB9" w:rsidRDefault="008A4CB9">
      <w:pPr>
        <w:pStyle w:val="CommentText"/>
      </w:pPr>
      <w:r>
        <w:rPr>
          <w:rStyle w:val="CommentReference"/>
        </w:rPr>
        <w:annotationRef/>
      </w:r>
      <w:r>
        <w:t>Again, the variance is</w:t>
      </w:r>
      <w:r w:rsidR="00CE3424">
        <w:t xml:space="preserve"> clearly</w:t>
      </w:r>
      <w:r>
        <w:t xml:space="preserve"> not constant. </w:t>
      </w:r>
    </w:p>
  </w:comment>
  <w:comment w:id="15" w:author="Penelope" w:date="2017-10-12T09:07:00Z" w:initials="XY">
    <w:p w14:paraId="7BFCFDDE" w14:textId="0F7408E9" w:rsidR="00FD3C3A" w:rsidRDefault="00FD3C3A">
      <w:pPr>
        <w:pStyle w:val="CommentText"/>
      </w:pPr>
      <w:r>
        <w:rPr>
          <w:rStyle w:val="CommentReference"/>
        </w:rPr>
        <w:annotationRef/>
      </w:r>
      <w:r>
        <w:t>Are there two captions given to the same table? There is already one title above this table.</w:t>
      </w:r>
    </w:p>
  </w:comment>
  <w:comment w:id="16" w:author="Penelope" w:date="2017-10-12T10:19:00Z" w:initials="XY">
    <w:p w14:paraId="239E4402" w14:textId="5CDE8BC9" w:rsidR="003C18E2" w:rsidRDefault="003C18E2">
      <w:pPr>
        <w:pStyle w:val="CommentText"/>
      </w:pPr>
      <w:r>
        <w:rPr>
          <w:rStyle w:val="CommentReference"/>
        </w:rPr>
        <w:annotationRef/>
      </w:r>
      <w:r>
        <w:t xml:space="preserve">It is very creative to group variables and intuitively choose the most related variables. </w:t>
      </w:r>
      <w:r w:rsidR="00B77169">
        <w:t>But you might lose a lot of important information when making subjective d</w:t>
      </w:r>
      <w:r w:rsidR="00D03772">
        <w:t xml:space="preserve">ecision on what variables to choose from the groups. A better way might be retaining more variables in each group. Also, I suggest you check the scatter plots between sale price and predictors, and keep the ones showing clear relationship. Also, I believe appropriate transformation could improve the linearity. </w:t>
      </w:r>
    </w:p>
  </w:comment>
  <w:comment w:id="17" w:author="Penelope" w:date="2017-10-11T22:24:00Z" w:initials="XY">
    <w:p w14:paraId="5B787AFD" w14:textId="434F0429" w:rsidR="00642B99" w:rsidRDefault="00642B99">
      <w:pPr>
        <w:pStyle w:val="CommentText"/>
      </w:pPr>
      <w:r>
        <w:rPr>
          <w:rStyle w:val="CommentReference"/>
        </w:rPr>
        <w:annotationRef/>
      </w:r>
      <w:r>
        <w:t xml:space="preserve">Not really, your residual plot shows an obvious </w:t>
      </w:r>
      <w:proofErr w:type="gramStart"/>
      <w:r>
        <w:t>non constant</w:t>
      </w:r>
      <w:proofErr w:type="gramEnd"/>
      <w:r>
        <w:t xml:space="preserve"> variance.</w:t>
      </w:r>
    </w:p>
  </w:comment>
  <w:comment w:id="18" w:author="Penelope" w:date="2017-10-11T22:25:00Z" w:initials="XY">
    <w:p w14:paraId="495F82C5" w14:textId="6F74D385" w:rsidR="00642B99" w:rsidRDefault="00642B99">
      <w:pPr>
        <w:pStyle w:val="CommentText"/>
      </w:pPr>
      <w:r>
        <w:rPr>
          <w:rStyle w:val="CommentReference"/>
        </w:rPr>
        <w:annotationRef/>
      </w:r>
      <w:r>
        <w:t>Wow this is unbelievable. Did you check the impact on coefficients by excluding the two observations?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E365AC" w15:done="0"/>
  <w15:commentEx w15:paraId="3AB29E15" w15:done="0"/>
  <w15:commentEx w15:paraId="2D8144B0" w15:done="0"/>
  <w15:commentEx w15:paraId="4133FEDA" w15:done="0"/>
  <w15:commentEx w15:paraId="0780AB87" w15:done="0"/>
  <w15:commentEx w15:paraId="1D05E028" w15:paraIdParent="0780AB87" w15:done="0"/>
  <w15:commentEx w15:paraId="2360024C" w15:done="0"/>
  <w15:commentEx w15:paraId="5B40890D" w15:done="0"/>
  <w15:commentEx w15:paraId="5EEBF16D" w15:done="0"/>
  <w15:commentEx w15:paraId="644F75C6" w15:done="0"/>
  <w15:commentEx w15:paraId="0FCA4AB5" w15:done="0"/>
  <w15:commentEx w15:paraId="00D60116" w15:done="0"/>
  <w15:commentEx w15:paraId="7BFCFDDE" w15:done="0"/>
  <w15:commentEx w15:paraId="239E4402" w15:done="0"/>
  <w15:commentEx w15:paraId="5B787AFD" w15:done="0"/>
  <w15:commentEx w15:paraId="495F82C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D5740B" w14:textId="77777777" w:rsidR="00F8137C" w:rsidRDefault="00F8137C" w:rsidP="00F70FB7">
      <w:r>
        <w:separator/>
      </w:r>
    </w:p>
  </w:endnote>
  <w:endnote w:type="continuationSeparator" w:id="0">
    <w:p w14:paraId="5308CB9D" w14:textId="77777777" w:rsidR="00F8137C" w:rsidRDefault="00F8137C" w:rsidP="00F70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5688C" w14:textId="77777777" w:rsidR="00096154" w:rsidRDefault="00096154" w:rsidP="00CD171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7D151A" w14:textId="77777777" w:rsidR="00096154" w:rsidRDefault="00096154" w:rsidP="0009615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488518" w14:textId="77777777" w:rsidR="00096154" w:rsidRDefault="00096154" w:rsidP="00CD171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6C16">
      <w:rPr>
        <w:rStyle w:val="PageNumber"/>
        <w:noProof/>
      </w:rPr>
      <w:t>1</w:t>
    </w:r>
    <w:r>
      <w:rPr>
        <w:rStyle w:val="PageNumber"/>
      </w:rPr>
      <w:fldChar w:fldCharType="end"/>
    </w:r>
  </w:p>
  <w:p w14:paraId="4E862D00" w14:textId="77777777" w:rsidR="00096154" w:rsidRDefault="00096154" w:rsidP="00096154">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B5417" w14:textId="77777777" w:rsidR="00F8137C" w:rsidRDefault="00F8137C" w:rsidP="00F70FB7">
      <w:r>
        <w:separator/>
      </w:r>
    </w:p>
  </w:footnote>
  <w:footnote w:type="continuationSeparator" w:id="0">
    <w:p w14:paraId="5C750F7C" w14:textId="77777777" w:rsidR="00F8137C" w:rsidRDefault="00F8137C" w:rsidP="00F70FB7">
      <w:r>
        <w:continuationSeparator/>
      </w:r>
    </w:p>
  </w:footnote>
  <w:footnote w:id="1">
    <w:p w14:paraId="0DF3775D" w14:textId="080E933C" w:rsidR="00D42A35" w:rsidRDefault="00D42A35">
      <w:pPr>
        <w:pStyle w:val="FootnoteText"/>
      </w:pPr>
      <w:r>
        <w:rPr>
          <w:rStyle w:val="FootnoteReference"/>
        </w:rPr>
        <w:footnoteRef/>
      </w:r>
      <w:r>
        <w:t xml:space="preserve"> </w:t>
      </w:r>
      <w:r w:rsidR="00E36C16">
        <w:t xml:space="preserve">Estimation Methods for Replacing Missing Values, </w:t>
      </w:r>
      <w:hyperlink r:id="rId1" w:history="1">
        <w:r w:rsidR="00E36C16" w:rsidRPr="00571717">
          <w:rPr>
            <w:rStyle w:val="Hyperlink"/>
          </w:rPr>
          <w:t>https://www.ibm.com/support/knowledgecenter/en/SSLVMB_20.0.0/com.ibm.spss.statistics.help/replace_missing_values_estimation_methods.htm</w:t>
        </w:r>
      </w:hyperlink>
    </w:p>
    <w:p w14:paraId="1102DF48" w14:textId="77777777" w:rsidR="00E36C16" w:rsidRDefault="00E36C16">
      <w:pPr>
        <w:pStyle w:val="FootnoteText"/>
      </w:pPr>
    </w:p>
  </w:footnote>
  <w:footnote w:id="2">
    <w:p w14:paraId="64233314" w14:textId="77777777" w:rsidR="000B44F3" w:rsidRDefault="000B44F3" w:rsidP="001B3C6D">
      <w:pPr>
        <w:pStyle w:val="FootnoteText"/>
      </w:pPr>
      <w:r>
        <w:rPr>
          <w:rStyle w:val="FootnoteReference"/>
        </w:rPr>
        <w:footnoteRef/>
      </w:r>
      <w:r>
        <w:t xml:space="preserve"> Robert A. Cohen, “Introducing the GLMSELECT PROCEDURE for Model Selection”, SAS Institute Paper 207-31, no date, page 17.</w:t>
      </w:r>
    </w:p>
  </w:footnote>
  <w:footnote w:id="3">
    <w:p w14:paraId="49E739E1" w14:textId="47A40F17" w:rsidR="000B44F3" w:rsidRDefault="000B44F3">
      <w:pPr>
        <w:pStyle w:val="FootnoteText"/>
      </w:pPr>
      <w:r>
        <w:rPr>
          <w:rStyle w:val="FootnoteReference"/>
        </w:rPr>
        <w:footnoteRef/>
      </w:r>
      <w:r>
        <w:t xml:space="preserve"> “Interpret the Slope.PDF</w:t>
      </w:r>
      <w:r w:rsidR="00BE5148">
        <w:t xml:space="preserve">” - </w:t>
      </w:r>
      <w:r w:rsidRPr="0087024C">
        <w:t>http://www.austincc.edu/mparker/1342/lessons/less5-8/interpret_slope.pdf</w:t>
      </w:r>
      <w:r>
        <w:t>.</w:t>
      </w:r>
    </w:p>
  </w:footnote>
  <w:footnote w:id="4">
    <w:p w14:paraId="4C1480FA" w14:textId="77777777" w:rsidR="000B44F3" w:rsidRDefault="000B44F3" w:rsidP="00DF7773">
      <w:pPr>
        <w:pStyle w:val="FootnoteText"/>
      </w:pPr>
      <w:r>
        <w:rPr>
          <w:rStyle w:val="FootnoteReference"/>
        </w:rPr>
        <w:footnoteRef/>
      </w:r>
      <w:r>
        <w:t xml:space="preserve"> Bayesian Information Criteria (BIC) = to Schwartz criterion (SBC) based on </w:t>
      </w:r>
      <w:r w:rsidRPr="002B4E83">
        <w:t>https://en.wikipedia.org/wiki/Bayesian_information_criterion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48AFD" w14:textId="77777777" w:rsidR="000B44F3" w:rsidRDefault="000B44F3" w:rsidP="00F70FB7">
    <w:pPr>
      <w:pStyle w:val="Header"/>
      <w:jc w:val="center"/>
    </w:pPr>
    <w:r>
      <w:rPr>
        <w:noProof/>
      </w:rPr>
      <mc:AlternateContent>
        <mc:Choice Requires="wps">
          <w:drawing>
            <wp:anchor distT="0" distB="0" distL="118745" distR="118745" simplePos="0" relativeHeight="251659264" behindDoc="1" locked="0" layoutInCell="1" allowOverlap="0" wp14:anchorId="7A66CBF0" wp14:editId="54AAA39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90195"/>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43600" cy="2901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1526C76" w14:textId="77777777" w:rsidR="000B44F3" w:rsidRDefault="000B44F3">
                              <w:pPr>
                                <w:pStyle w:val="Header"/>
                                <w:tabs>
                                  <w:tab w:val="clear" w:pos="4680"/>
                                  <w:tab w:val="clear" w:pos="9360"/>
                                </w:tabs>
                                <w:jc w:val="center"/>
                                <w:rPr>
                                  <w:caps/>
                                  <w:color w:val="FFFFFF" w:themeColor="background1"/>
                                </w:rPr>
                              </w:pPr>
                              <w:r>
                                <w:rPr>
                                  <w:caps/>
                                  <w:color w:val="FFFFFF" w:themeColor="background1"/>
                                </w:rPr>
                                <w:t>Kaggle – Ames Housing data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A66CBF0" id="Rectangle 197" o:spid="_x0000_s1026" style="position:absolute;left:0;text-align:left;margin-left:0;margin-top:0;width:468pt;height:22.8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1526C76" w14:textId="77777777" w:rsidR="000B44F3" w:rsidRDefault="000B44F3">
                        <w:pPr>
                          <w:pStyle w:val="Header"/>
                          <w:tabs>
                            <w:tab w:val="clear" w:pos="4680"/>
                            <w:tab w:val="clear" w:pos="9360"/>
                          </w:tabs>
                          <w:jc w:val="center"/>
                          <w:rPr>
                            <w:caps/>
                            <w:color w:val="FFFFFF" w:themeColor="background1"/>
                          </w:rPr>
                        </w:pPr>
                        <w:r>
                          <w:rPr>
                            <w:caps/>
                            <w:color w:val="FFFFFF" w:themeColor="background1"/>
                          </w:rPr>
                          <w:t>Kaggle – Ames Housing data</w:t>
                        </w:r>
                      </w:p>
                    </w:sdtContent>
                  </w:sdt>
                </w:txbxContent>
              </v:textbox>
              <w10:wrap type="square" anchorx="margin" anchory="page"/>
            </v:rect>
          </w:pict>
        </mc:Fallback>
      </mc:AlternateContent>
    </w:r>
    <w:r>
      <w:t>Project 1 - 6372</w:t>
    </w:r>
  </w:p>
  <w:p w14:paraId="7A1A0066" w14:textId="2DD886CF" w:rsidR="000B44F3" w:rsidRDefault="00480B47" w:rsidP="008B72E8">
    <w:pPr>
      <w:pStyle w:val="Header"/>
      <w:jc w:val="center"/>
    </w:pPr>
    <w:r>
      <w:t xml:space="preserve">Assigned Team: </w:t>
    </w:r>
    <w:r w:rsidR="000B44F3">
      <w:t xml:space="preserve">Laura </w:t>
    </w:r>
    <w:r w:rsidR="008B72E8">
      <w:t>Bishop &amp; Hieu Nguyen</w:t>
    </w:r>
  </w:p>
  <w:p w14:paraId="4F3E7EDE" w14:textId="2B95E71D" w:rsidR="00480B47" w:rsidRDefault="00480B47" w:rsidP="008B72E8">
    <w:pPr>
      <w:pStyle w:val="Header"/>
      <w:jc w:val="center"/>
    </w:pPr>
    <w:r>
      <w:t>Author: Laura Bishop</w:t>
    </w:r>
  </w:p>
  <w:p w14:paraId="68B48C7D" w14:textId="5E42E632" w:rsidR="000B44F3" w:rsidRDefault="000B44F3" w:rsidP="00F70FB7">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4499F"/>
    <w:multiLevelType w:val="hybridMultilevel"/>
    <w:tmpl w:val="1522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037052"/>
    <w:multiLevelType w:val="hybridMultilevel"/>
    <w:tmpl w:val="8FFE9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490ABB"/>
    <w:multiLevelType w:val="hybridMultilevel"/>
    <w:tmpl w:val="B7D4E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A1137C4"/>
    <w:multiLevelType w:val="hybridMultilevel"/>
    <w:tmpl w:val="29B8F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FB7"/>
    <w:rsid w:val="000168C8"/>
    <w:rsid w:val="00020AFF"/>
    <w:rsid w:val="00025F6E"/>
    <w:rsid w:val="00027687"/>
    <w:rsid w:val="00033122"/>
    <w:rsid w:val="00036067"/>
    <w:rsid w:val="000515C9"/>
    <w:rsid w:val="00062A35"/>
    <w:rsid w:val="00096154"/>
    <w:rsid w:val="000A450E"/>
    <w:rsid w:val="000B44F3"/>
    <w:rsid w:val="000B5C32"/>
    <w:rsid w:val="000D5217"/>
    <w:rsid w:val="000E6CDB"/>
    <w:rsid w:val="000F02BC"/>
    <w:rsid w:val="001000E4"/>
    <w:rsid w:val="0010041E"/>
    <w:rsid w:val="00102DC0"/>
    <w:rsid w:val="00103F69"/>
    <w:rsid w:val="0010550E"/>
    <w:rsid w:val="0010695E"/>
    <w:rsid w:val="00106E07"/>
    <w:rsid w:val="00107C0B"/>
    <w:rsid w:val="00125BA2"/>
    <w:rsid w:val="001345CA"/>
    <w:rsid w:val="0013707C"/>
    <w:rsid w:val="001469AC"/>
    <w:rsid w:val="00150C0A"/>
    <w:rsid w:val="001551D5"/>
    <w:rsid w:val="00181BEF"/>
    <w:rsid w:val="00195F6F"/>
    <w:rsid w:val="001A4349"/>
    <w:rsid w:val="001A4442"/>
    <w:rsid w:val="001B041C"/>
    <w:rsid w:val="001B2E6A"/>
    <w:rsid w:val="001B3C6D"/>
    <w:rsid w:val="001D3B26"/>
    <w:rsid w:val="001E78B9"/>
    <w:rsid w:val="00200D89"/>
    <w:rsid w:val="00202023"/>
    <w:rsid w:val="00202159"/>
    <w:rsid w:val="002100B3"/>
    <w:rsid w:val="0021018E"/>
    <w:rsid w:val="00235061"/>
    <w:rsid w:val="00236E58"/>
    <w:rsid w:val="00245835"/>
    <w:rsid w:val="002505C5"/>
    <w:rsid w:val="0025133B"/>
    <w:rsid w:val="002538D0"/>
    <w:rsid w:val="0026076C"/>
    <w:rsid w:val="00262652"/>
    <w:rsid w:val="00263DA8"/>
    <w:rsid w:val="0026570B"/>
    <w:rsid w:val="00266438"/>
    <w:rsid w:val="00273A34"/>
    <w:rsid w:val="00283333"/>
    <w:rsid w:val="002B4E83"/>
    <w:rsid w:val="002C4128"/>
    <w:rsid w:val="002C792D"/>
    <w:rsid w:val="00301D74"/>
    <w:rsid w:val="00301E3A"/>
    <w:rsid w:val="0030343A"/>
    <w:rsid w:val="00305984"/>
    <w:rsid w:val="003255B5"/>
    <w:rsid w:val="00334D45"/>
    <w:rsid w:val="00342317"/>
    <w:rsid w:val="00345943"/>
    <w:rsid w:val="00351D59"/>
    <w:rsid w:val="0035327E"/>
    <w:rsid w:val="00360D7E"/>
    <w:rsid w:val="00385F89"/>
    <w:rsid w:val="00396A25"/>
    <w:rsid w:val="003B3334"/>
    <w:rsid w:val="003C0236"/>
    <w:rsid w:val="003C18E2"/>
    <w:rsid w:val="003C5260"/>
    <w:rsid w:val="003D1447"/>
    <w:rsid w:val="003D3046"/>
    <w:rsid w:val="003E1963"/>
    <w:rsid w:val="0040092C"/>
    <w:rsid w:val="0042452D"/>
    <w:rsid w:val="004359E8"/>
    <w:rsid w:val="00440839"/>
    <w:rsid w:val="004430F1"/>
    <w:rsid w:val="004648AA"/>
    <w:rsid w:val="004649DB"/>
    <w:rsid w:val="004708D8"/>
    <w:rsid w:val="004746A2"/>
    <w:rsid w:val="00480B47"/>
    <w:rsid w:val="004A3E9B"/>
    <w:rsid w:val="004A70FF"/>
    <w:rsid w:val="004B0DAB"/>
    <w:rsid w:val="004B22D2"/>
    <w:rsid w:val="004C4B69"/>
    <w:rsid w:val="004C5323"/>
    <w:rsid w:val="004D61E8"/>
    <w:rsid w:val="004D7DF5"/>
    <w:rsid w:val="00510A51"/>
    <w:rsid w:val="005115B6"/>
    <w:rsid w:val="00514B93"/>
    <w:rsid w:val="00532F85"/>
    <w:rsid w:val="00537AE1"/>
    <w:rsid w:val="005402D7"/>
    <w:rsid w:val="00550CE2"/>
    <w:rsid w:val="0057106B"/>
    <w:rsid w:val="00583420"/>
    <w:rsid w:val="005A2A2F"/>
    <w:rsid w:val="005A3538"/>
    <w:rsid w:val="005B1870"/>
    <w:rsid w:val="005C361F"/>
    <w:rsid w:val="005D6087"/>
    <w:rsid w:val="005E1CE6"/>
    <w:rsid w:val="005E5A92"/>
    <w:rsid w:val="005F25C2"/>
    <w:rsid w:val="005F2E08"/>
    <w:rsid w:val="005F4453"/>
    <w:rsid w:val="005F7182"/>
    <w:rsid w:val="00604993"/>
    <w:rsid w:val="00606581"/>
    <w:rsid w:val="00631139"/>
    <w:rsid w:val="00632339"/>
    <w:rsid w:val="00635083"/>
    <w:rsid w:val="00642B99"/>
    <w:rsid w:val="00653765"/>
    <w:rsid w:val="0066600E"/>
    <w:rsid w:val="006814AD"/>
    <w:rsid w:val="006A326D"/>
    <w:rsid w:val="006A4646"/>
    <w:rsid w:val="006A4898"/>
    <w:rsid w:val="006B27E9"/>
    <w:rsid w:val="006B7183"/>
    <w:rsid w:val="006C2020"/>
    <w:rsid w:val="006D2B9F"/>
    <w:rsid w:val="006D4995"/>
    <w:rsid w:val="006E07EE"/>
    <w:rsid w:val="006F06DF"/>
    <w:rsid w:val="007070CA"/>
    <w:rsid w:val="00707954"/>
    <w:rsid w:val="00714E29"/>
    <w:rsid w:val="00721AE2"/>
    <w:rsid w:val="00722543"/>
    <w:rsid w:val="00730E4C"/>
    <w:rsid w:val="00752CE1"/>
    <w:rsid w:val="0078596A"/>
    <w:rsid w:val="00795AE4"/>
    <w:rsid w:val="00795D5D"/>
    <w:rsid w:val="007C6462"/>
    <w:rsid w:val="007D56ED"/>
    <w:rsid w:val="007E2D2F"/>
    <w:rsid w:val="007E3BE7"/>
    <w:rsid w:val="007E5661"/>
    <w:rsid w:val="0080269A"/>
    <w:rsid w:val="00807FEB"/>
    <w:rsid w:val="008201EF"/>
    <w:rsid w:val="008208F6"/>
    <w:rsid w:val="008232B5"/>
    <w:rsid w:val="00846A0E"/>
    <w:rsid w:val="008519A0"/>
    <w:rsid w:val="00851F20"/>
    <w:rsid w:val="008654AB"/>
    <w:rsid w:val="0087024C"/>
    <w:rsid w:val="00873388"/>
    <w:rsid w:val="00874E48"/>
    <w:rsid w:val="008827D4"/>
    <w:rsid w:val="00890964"/>
    <w:rsid w:val="008917AB"/>
    <w:rsid w:val="00892754"/>
    <w:rsid w:val="008A4CB9"/>
    <w:rsid w:val="008B72E8"/>
    <w:rsid w:val="008C7AF8"/>
    <w:rsid w:val="008E149C"/>
    <w:rsid w:val="00902D2C"/>
    <w:rsid w:val="00903E81"/>
    <w:rsid w:val="009117BA"/>
    <w:rsid w:val="00920F2F"/>
    <w:rsid w:val="00927CB2"/>
    <w:rsid w:val="009416D5"/>
    <w:rsid w:val="00977F03"/>
    <w:rsid w:val="00991669"/>
    <w:rsid w:val="00995509"/>
    <w:rsid w:val="009A6D24"/>
    <w:rsid w:val="009C1072"/>
    <w:rsid w:val="009E01F1"/>
    <w:rsid w:val="00A05123"/>
    <w:rsid w:val="00A13004"/>
    <w:rsid w:val="00A45736"/>
    <w:rsid w:val="00A549EF"/>
    <w:rsid w:val="00A65D1B"/>
    <w:rsid w:val="00A7730C"/>
    <w:rsid w:val="00A82990"/>
    <w:rsid w:val="00AA2403"/>
    <w:rsid w:val="00AA2B96"/>
    <w:rsid w:val="00AA2CC8"/>
    <w:rsid w:val="00AB4664"/>
    <w:rsid w:val="00AD6B05"/>
    <w:rsid w:val="00B00328"/>
    <w:rsid w:val="00B040F8"/>
    <w:rsid w:val="00B302F0"/>
    <w:rsid w:val="00B30A7B"/>
    <w:rsid w:val="00B56BF3"/>
    <w:rsid w:val="00B62039"/>
    <w:rsid w:val="00B77169"/>
    <w:rsid w:val="00BA6D04"/>
    <w:rsid w:val="00BB33FC"/>
    <w:rsid w:val="00BC13E9"/>
    <w:rsid w:val="00BC15A5"/>
    <w:rsid w:val="00BC6150"/>
    <w:rsid w:val="00BC6E8D"/>
    <w:rsid w:val="00BD3DEA"/>
    <w:rsid w:val="00BD6611"/>
    <w:rsid w:val="00BE5148"/>
    <w:rsid w:val="00C07F3A"/>
    <w:rsid w:val="00C35936"/>
    <w:rsid w:val="00C40D2A"/>
    <w:rsid w:val="00C435FA"/>
    <w:rsid w:val="00C52072"/>
    <w:rsid w:val="00C54991"/>
    <w:rsid w:val="00C71A85"/>
    <w:rsid w:val="00C7287C"/>
    <w:rsid w:val="00C95A0F"/>
    <w:rsid w:val="00CA0D59"/>
    <w:rsid w:val="00CA6B20"/>
    <w:rsid w:val="00CB2C04"/>
    <w:rsid w:val="00CB3658"/>
    <w:rsid w:val="00CC5B74"/>
    <w:rsid w:val="00CD49FB"/>
    <w:rsid w:val="00CD73EB"/>
    <w:rsid w:val="00CD7906"/>
    <w:rsid w:val="00CD7DA2"/>
    <w:rsid w:val="00CE1CDD"/>
    <w:rsid w:val="00CE23B4"/>
    <w:rsid w:val="00CE3424"/>
    <w:rsid w:val="00CE70FB"/>
    <w:rsid w:val="00D03772"/>
    <w:rsid w:val="00D34847"/>
    <w:rsid w:val="00D42A35"/>
    <w:rsid w:val="00D45BA4"/>
    <w:rsid w:val="00D55E8B"/>
    <w:rsid w:val="00D60E51"/>
    <w:rsid w:val="00D71309"/>
    <w:rsid w:val="00D7392B"/>
    <w:rsid w:val="00D7419A"/>
    <w:rsid w:val="00D904ED"/>
    <w:rsid w:val="00D9124B"/>
    <w:rsid w:val="00D97009"/>
    <w:rsid w:val="00DA1831"/>
    <w:rsid w:val="00DA3A1C"/>
    <w:rsid w:val="00DA3D7D"/>
    <w:rsid w:val="00DB35D9"/>
    <w:rsid w:val="00DE26E6"/>
    <w:rsid w:val="00DE473D"/>
    <w:rsid w:val="00DF1A80"/>
    <w:rsid w:val="00DF6D27"/>
    <w:rsid w:val="00DF7773"/>
    <w:rsid w:val="00E12A9C"/>
    <w:rsid w:val="00E132CF"/>
    <w:rsid w:val="00E36C16"/>
    <w:rsid w:val="00E5119D"/>
    <w:rsid w:val="00E528D5"/>
    <w:rsid w:val="00E57C9B"/>
    <w:rsid w:val="00E57D88"/>
    <w:rsid w:val="00E60AA9"/>
    <w:rsid w:val="00E73406"/>
    <w:rsid w:val="00EA35D0"/>
    <w:rsid w:val="00EA5AEE"/>
    <w:rsid w:val="00EA747E"/>
    <w:rsid w:val="00EB3DB0"/>
    <w:rsid w:val="00EB73E6"/>
    <w:rsid w:val="00EC7293"/>
    <w:rsid w:val="00ED14B8"/>
    <w:rsid w:val="00EF591F"/>
    <w:rsid w:val="00EF6732"/>
    <w:rsid w:val="00F12242"/>
    <w:rsid w:val="00F27B1D"/>
    <w:rsid w:val="00F30EE7"/>
    <w:rsid w:val="00F35B2F"/>
    <w:rsid w:val="00F37CDC"/>
    <w:rsid w:val="00F42538"/>
    <w:rsid w:val="00F70FB7"/>
    <w:rsid w:val="00F72B90"/>
    <w:rsid w:val="00F8137C"/>
    <w:rsid w:val="00F83BA6"/>
    <w:rsid w:val="00FA0F8E"/>
    <w:rsid w:val="00FA7E8D"/>
    <w:rsid w:val="00FB506B"/>
    <w:rsid w:val="00FB522C"/>
    <w:rsid w:val="00FD0144"/>
    <w:rsid w:val="00FD3C3A"/>
    <w:rsid w:val="00FE0E91"/>
    <w:rsid w:val="00FF19C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CA61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70FB7"/>
  </w:style>
  <w:style w:type="paragraph" w:styleId="Heading1">
    <w:name w:val="heading 1"/>
    <w:basedOn w:val="Normal"/>
    <w:next w:val="Normal"/>
    <w:link w:val="Heading1Char"/>
    <w:uiPriority w:val="9"/>
    <w:qFormat/>
    <w:rsid w:val="00F70F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0FB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7E8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30A7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FB7"/>
    <w:pPr>
      <w:tabs>
        <w:tab w:val="center" w:pos="4680"/>
        <w:tab w:val="right" w:pos="9360"/>
      </w:tabs>
    </w:pPr>
  </w:style>
  <w:style w:type="character" w:customStyle="1" w:styleId="HeaderChar">
    <w:name w:val="Header Char"/>
    <w:basedOn w:val="DefaultParagraphFont"/>
    <w:link w:val="Header"/>
    <w:uiPriority w:val="99"/>
    <w:rsid w:val="00F70FB7"/>
  </w:style>
  <w:style w:type="paragraph" w:styleId="Footer">
    <w:name w:val="footer"/>
    <w:basedOn w:val="Normal"/>
    <w:link w:val="FooterChar"/>
    <w:uiPriority w:val="99"/>
    <w:unhideWhenUsed/>
    <w:rsid w:val="00F70FB7"/>
    <w:pPr>
      <w:tabs>
        <w:tab w:val="center" w:pos="4680"/>
        <w:tab w:val="right" w:pos="9360"/>
      </w:tabs>
    </w:pPr>
  </w:style>
  <w:style w:type="character" w:customStyle="1" w:styleId="FooterChar">
    <w:name w:val="Footer Char"/>
    <w:basedOn w:val="DefaultParagraphFont"/>
    <w:link w:val="Footer"/>
    <w:uiPriority w:val="99"/>
    <w:rsid w:val="00F70FB7"/>
  </w:style>
  <w:style w:type="character" w:customStyle="1" w:styleId="Heading1Char">
    <w:name w:val="Heading 1 Char"/>
    <w:basedOn w:val="DefaultParagraphFont"/>
    <w:link w:val="Heading1"/>
    <w:uiPriority w:val="9"/>
    <w:rsid w:val="00F70F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0FB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D9124B"/>
    <w:pPr>
      <w:spacing w:before="100" w:beforeAutospacing="1" w:after="100" w:afterAutospacing="1"/>
    </w:pPr>
    <w:rPr>
      <w:rFonts w:ascii="Times New Roman" w:hAnsi="Times New Roman" w:cs="Times New Roman"/>
    </w:rPr>
  </w:style>
  <w:style w:type="character" w:customStyle="1" w:styleId="Heading3Char">
    <w:name w:val="Heading 3 Char"/>
    <w:basedOn w:val="DefaultParagraphFont"/>
    <w:link w:val="Heading3"/>
    <w:uiPriority w:val="9"/>
    <w:rsid w:val="00FA7E8D"/>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F27B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C6E8D"/>
    <w:pPr>
      <w:ind w:left="720"/>
      <w:contextualSpacing/>
    </w:pPr>
  </w:style>
  <w:style w:type="paragraph" w:styleId="Caption">
    <w:name w:val="caption"/>
    <w:basedOn w:val="Normal"/>
    <w:next w:val="Normal"/>
    <w:uiPriority w:val="35"/>
    <w:unhideWhenUsed/>
    <w:qFormat/>
    <w:rsid w:val="00EA35D0"/>
    <w:pPr>
      <w:spacing w:after="200"/>
    </w:pPr>
    <w:rPr>
      <w:i/>
      <w:iCs/>
      <w:color w:val="44546A" w:themeColor="text2"/>
      <w:sz w:val="18"/>
      <w:szCs w:val="18"/>
    </w:rPr>
  </w:style>
  <w:style w:type="paragraph" w:styleId="FootnoteText">
    <w:name w:val="footnote text"/>
    <w:basedOn w:val="Normal"/>
    <w:link w:val="FootnoteTextChar"/>
    <w:uiPriority w:val="99"/>
    <w:unhideWhenUsed/>
    <w:rsid w:val="002B4E83"/>
  </w:style>
  <w:style w:type="character" w:customStyle="1" w:styleId="FootnoteTextChar">
    <w:name w:val="Footnote Text Char"/>
    <w:basedOn w:val="DefaultParagraphFont"/>
    <w:link w:val="FootnoteText"/>
    <w:uiPriority w:val="99"/>
    <w:rsid w:val="002B4E83"/>
  </w:style>
  <w:style w:type="character" w:styleId="FootnoteReference">
    <w:name w:val="footnote reference"/>
    <w:basedOn w:val="DefaultParagraphFont"/>
    <w:uiPriority w:val="99"/>
    <w:unhideWhenUsed/>
    <w:rsid w:val="002B4E83"/>
    <w:rPr>
      <w:vertAlign w:val="superscript"/>
    </w:rPr>
  </w:style>
  <w:style w:type="paragraph" w:customStyle="1" w:styleId="p1">
    <w:name w:val="p1"/>
    <w:basedOn w:val="Normal"/>
    <w:rsid w:val="00A7730C"/>
    <w:rPr>
      <w:rFonts w:ascii="Helvetica" w:hAnsi="Helvetica" w:cs="Times New Roman"/>
      <w:sz w:val="15"/>
      <w:szCs w:val="15"/>
    </w:rPr>
  </w:style>
  <w:style w:type="character" w:customStyle="1" w:styleId="apple-converted-space">
    <w:name w:val="apple-converted-space"/>
    <w:basedOn w:val="DefaultParagraphFont"/>
    <w:rsid w:val="00A7730C"/>
  </w:style>
  <w:style w:type="character" w:customStyle="1" w:styleId="Heading4Char">
    <w:name w:val="Heading 4 Char"/>
    <w:basedOn w:val="DefaultParagraphFont"/>
    <w:link w:val="Heading4"/>
    <w:uiPriority w:val="9"/>
    <w:rsid w:val="00B30A7B"/>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096154"/>
  </w:style>
  <w:style w:type="character" w:styleId="CommentReference">
    <w:name w:val="annotation reference"/>
    <w:basedOn w:val="DefaultParagraphFont"/>
    <w:uiPriority w:val="99"/>
    <w:semiHidden/>
    <w:unhideWhenUsed/>
    <w:rsid w:val="000A450E"/>
    <w:rPr>
      <w:sz w:val="18"/>
      <w:szCs w:val="18"/>
    </w:rPr>
  </w:style>
  <w:style w:type="paragraph" w:styleId="CommentText">
    <w:name w:val="annotation text"/>
    <w:basedOn w:val="Normal"/>
    <w:link w:val="CommentTextChar"/>
    <w:uiPriority w:val="99"/>
    <w:semiHidden/>
    <w:unhideWhenUsed/>
    <w:rsid w:val="000A450E"/>
  </w:style>
  <w:style w:type="character" w:customStyle="1" w:styleId="CommentTextChar">
    <w:name w:val="Comment Text Char"/>
    <w:basedOn w:val="DefaultParagraphFont"/>
    <w:link w:val="CommentText"/>
    <w:uiPriority w:val="99"/>
    <w:semiHidden/>
    <w:rsid w:val="000A450E"/>
  </w:style>
  <w:style w:type="paragraph" w:styleId="CommentSubject">
    <w:name w:val="annotation subject"/>
    <w:basedOn w:val="CommentText"/>
    <w:next w:val="CommentText"/>
    <w:link w:val="CommentSubjectChar"/>
    <w:uiPriority w:val="99"/>
    <w:semiHidden/>
    <w:unhideWhenUsed/>
    <w:rsid w:val="000A450E"/>
    <w:rPr>
      <w:b/>
      <w:bCs/>
      <w:sz w:val="20"/>
      <w:szCs w:val="20"/>
    </w:rPr>
  </w:style>
  <w:style w:type="character" w:customStyle="1" w:styleId="CommentSubjectChar">
    <w:name w:val="Comment Subject Char"/>
    <w:basedOn w:val="CommentTextChar"/>
    <w:link w:val="CommentSubject"/>
    <w:uiPriority w:val="99"/>
    <w:semiHidden/>
    <w:rsid w:val="000A450E"/>
    <w:rPr>
      <w:b/>
      <w:bCs/>
      <w:sz w:val="20"/>
      <w:szCs w:val="20"/>
    </w:rPr>
  </w:style>
  <w:style w:type="paragraph" w:styleId="BalloonText">
    <w:name w:val="Balloon Text"/>
    <w:basedOn w:val="Normal"/>
    <w:link w:val="BalloonTextChar"/>
    <w:uiPriority w:val="99"/>
    <w:semiHidden/>
    <w:unhideWhenUsed/>
    <w:rsid w:val="000A450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A450E"/>
    <w:rPr>
      <w:rFonts w:ascii="Times New Roman" w:hAnsi="Times New Roman" w:cs="Times New Roman"/>
      <w:sz w:val="18"/>
      <w:szCs w:val="18"/>
    </w:rPr>
  </w:style>
  <w:style w:type="character" w:styleId="Hyperlink">
    <w:name w:val="Hyperlink"/>
    <w:basedOn w:val="DefaultParagraphFont"/>
    <w:uiPriority w:val="99"/>
    <w:unhideWhenUsed/>
    <w:rsid w:val="00C07F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684236">
      <w:bodyDiv w:val="1"/>
      <w:marLeft w:val="0"/>
      <w:marRight w:val="0"/>
      <w:marTop w:val="0"/>
      <w:marBottom w:val="0"/>
      <w:divBdr>
        <w:top w:val="none" w:sz="0" w:space="0" w:color="auto"/>
        <w:left w:val="none" w:sz="0" w:space="0" w:color="auto"/>
        <w:bottom w:val="none" w:sz="0" w:space="0" w:color="auto"/>
        <w:right w:val="none" w:sz="0" w:space="0" w:color="auto"/>
      </w:divBdr>
    </w:div>
    <w:div w:id="847326509">
      <w:bodyDiv w:val="1"/>
      <w:marLeft w:val="0"/>
      <w:marRight w:val="0"/>
      <w:marTop w:val="0"/>
      <w:marBottom w:val="0"/>
      <w:divBdr>
        <w:top w:val="none" w:sz="0" w:space="0" w:color="auto"/>
        <w:left w:val="none" w:sz="0" w:space="0" w:color="auto"/>
        <w:bottom w:val="none" w:sz="0" w:space="0" w:color="auto"/>
        <w:right w:val="none" w:sz="0" w:space="0" w:color="auto"/>
      </w:divBdr>
    </w:div>
    <w:div w:id="1311013795">
      <w:bodyDiv w:val="1"/>
      <w:marLeft w:val="0"/>
      <w:marRight w:val="0"/>
      <w:marTop w:val="0"/>
      <w:marBottom w:val="0"/>
      <w:divBdr>
        <w:top w:val="none" w:sz="0" w:space="0" w:color="auto"/>
        <w:left w:val="none" w:sz="0" w:space="0" w:color="auto"/>
        <w:bottom w:val="none" w:sz="0" w:space="0" w:color="auto"/>
        <w:right w:val="none" w:sz="0" w:space="0" w:color="auto"/>
      </w:divBdr>
    </w:div>
    <w:div w:id="16458173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www.ibm.com/support/knowledgecenter/en/SSLVMB_20.0.0/com.ibm.spss.statistics.help/replace_missing_values_estimation_method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D473495-22DD-3C4A-BFEF-8440826F6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2083</Words>
  <Characters>11876</Characters>
  <Application>Microsoft Macintosh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Kaggle – Ames Housing data</vt:lpstr>
    </vt:vector>
  </TitlesOfParts>
  <LinksUpToDate>false</LinksUpToDate>
  <CharactersWithSpaces>13932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Kaggle – Ames Housing data</dc:title>
  <dc:subject/>
  <dc:creator>Laura Bishop</dc:creator>
  <cp:keywords/>
  <dc:description/>
  <cp:lastModifiedBy>Laura Bishop</cp:lastModifiedBy>
  <cp:revision>2</cp:revision>
  <dcterms:created xsi:type="dcterms:W3CDTF">2017-10-21T17:18:00Z</dcterms:created>
  <dcterms:modified xsi:type="dcterms:W3CDTF">2017-10-21T17:18:00Z</dcterms:modified>
</cp:coreProperties>
</file>